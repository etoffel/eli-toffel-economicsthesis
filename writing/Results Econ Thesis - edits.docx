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624C2" w14:textId="0A8EF91C" w:rsidR="00ED3430" w:rsidRPr="00ED3430" w:rsidRDefault="00F93D1B" w:rsidP="00ED3430">
      <w:pPr>
        <w:rPr>
          <w:b/>
          <w:bCs/>
        </w:rPr>
      </w:pPr>
      <w:r>
        <w:rPr>
          <w:b/>
          <w:bCs/>
        </w:rPr>
        <w:t xml:space="preserve">4. </w:t>
      </w:r>
      <w:r w:rsidR="00ED3430" w:rsidRPr="00ED3430">
        <w:rPr>
          <w:b/>
          <w:bCs/>
        </w:rPr>
        <w:t xml:space="preserve">Main Results: </w:t>
      </w:r>
    </w:p>
    <w:p w14:paraId="1EFFCFC9" w14:textId="77777777" w:rsidR="00ED3430" w:rsidRDefault="00ED3430" w:rsidP="00ED3430"/>
    <w:p w14:paraId="15367E06" w14:textId="4969B8D5" w:rsidR="00BE2A85" w:rsidRDefault="005A7280" w:rsidP="00BE2A85">
      <w:pPr>
        <w:ind w:firstLine="720"/>
      </w:pPr>
      <w:r>
        <w:t xml:space="preserve">Carbon pledges, </w:t>
      </w:r>
      <w:r w:rsidR="00782D39">
        <w:t xml:space="preserve">which are company </w:t>
      </w:r>
      <w:r w:rsidR="005164C3">
        <w:t>promis</w:t>
      </w:r>
      <w:r>
        <w:t>e</w:t>
      </w:r>
      <w:r w:rsidR="005164C3">
        <w:t>s</w:t>
      </w:r>
      <w:r>
        <w:t xml:space="preserve"> to change </w:t>
      </w:r>
      <w:r w:rsidR="00782D39">
        <w:t xml:space="preserve">current or future </w:t>
      </w:r>
      <w:r>
        <w:t>operat</w:t>
      </w:r>
      <w:r w:rsidR="00782D39">
        <w:t>ions</w:t>
      </w:r>
      <w:r w:rsidR="005164C3">
        <w:t>,</w:t>
      </w:r>
      <w:r>
        <w:t xml:space="preserve"> </w:t>
      </w:r>
      <w:r w:rsidR="005164C3">
        <w:t xml:space="preserve">offer </w:t>
      </w:r>
      <w:r w:rsidR="00782D39">
        <w:t xml:space="preserve">new ground for investors and journalists to make decisions on their involvement </w:t>
      </w:r>
      <w:r w:rsidR="002A5583">
        <w:t xml:space="preserve">and engagement </w:t>
      </w:r>
      <w:r w:rsidR="00782D39">
        <w:t xml:space="preserve">with the company. </w:t>
      </w:r>
      <w:r w:rsidR="002A5583">
        <w:t xml:space="preserve">Through staggered difference in difference analysis, I find that </w:t>
      </w:r>
      <w:r w:rsidR="00A0537A">
        <w:t xml:space="preserve">stock prices of </w:t>
      </w:r>
      <w:r w:rsidR="00363D5B">
        <w:t xml:space="preserve">companies </w:t>
      </w:r>
      <w:del w:id="0" w:author="Kyle Coombs" w:date="2025-04-09T14:57:00Z" w16du:dateUtc="2025-04-09T18:57:00Z">
        <w:r w:rsidR="00363D5B" w:rsidDel="00D047B2">
          <w:delText xml:space="preserve">that </w:delText>
        </w:r>
      </w:del>
      <w:ins w:id="1" w:author="Kyle Coombs" w:date="2025-04-09T14:57:00Z" w16du:dateUtc="2025-04-09T18:57:00Z">
        <w:r w:rsidR="00D047B2">
          <w:t>lose $X or X percent in the first year after making a carbon neutral pledge, which they steadily gain back over the following years</w:t>
        </w:r>
      </w:ins>
      <w:del w:id="2" w:author="Kyle Coombs" w:date="2025-04-09T14:57:00Z" w16du:dateUtc="2025-04-09T18:57:00Z">
        <w:r w:rsidR="00363D5B" w:rsidDel="00D047B2">
          <w:delText xml:space="preserve">make </w:delText>
        </w:r>
        <w:r w:rsidR="00363D5B" w:rsidDel="0079435F">
          <w:delText xml:space="preserve">a </w:delText>
        </w:r>
        <w:r w:rsidR="00363D5B" w:rsidDel="00D047B2">
          <w:delText xml:space="preserve">carbon neutral pledge are negatively </w:delText>
        </w:r>
        <w:r w:rsidR="00ED3430" w:rsidDel="00D047B2">
          <w:delText>affected</w:delText>
        </w:r>
        <w:r w:rsidR="00363D5B" w:rsidDel="00D047B2">
          <w:delText xml:space="preserve"> </w:delText>
        </w:r>
        <w:r w:rsidR="00ED3430" w:rsidDel="00D047B2">
          <w:delText>within the first year</w:delText>
        </w:r>
        <w:r w:rsidR="00A0537A" w:rsidDel="00D047B2">
          <w:delText xml:space="preserve"> of the pledge</w:delText>
        </w:r>
        <w:r w:rsidR="00ED3430" w:rsidDel="00D047B2">
          <w:delText xml:space="preserve">, </w:delText>
        </w:r>
        <w:r w:rsidR="00A0537A" w:rsidDel="00D047B2">
          <w:delText>however,</w:delText>
        </w:r>
        <w:r w:rsidR="00ED3430" w:rsidDel="00D047B2">
          <w:delText xml:space="preserve"> steadily recover over the preceding years</w:delText>
        </w:r>
      </w:del>
      <w:r w:rsidR="00ED3430">
        <w:t xml:space="preserve">. </w:t>
      </w:r>
      <w:r w:rsidR="0010273F">
        <w:t>Additionally, using the same model</w:t>
      </w:r>
      <w:r w:rsidR="0023502D">
        <w:t xml:space="preserve">, </w:t>
      </w:r>
      <w:r w:rsidR="00413B56">
        <w:t xml:space="preserve">companies that make carbon pledges receive </w:t>
      </w:r>
      <w:r w:rsidR="009E7593">
        <w:t xml:space="preserve">an increase in </w:t>
      </w:r>
      <w:r w:rsidR="00413B56">
        <w:t xml:space="preserve">total news articles </w:t>
      </w:r>
      <w:r w:rsidR="009E7593">
        <w:t xml:space="preserve">each preceding year, </w:t>
      </w:r>
      <w:r w:rsidR="008C4734">
        <w:t xml:space="preserve">slight increases to </w:t>
      </w:r>
      <w:r w:rsidR="00F33B03">
        <w:t xml:space="preserve">percent of </w:t>
      </w:r>
      <w:r w:rsidR="008C4734">
        <w:t xml:space="preserve">negative business </w:t>
      </w:r>
      <w:r w:rsidR="00F33B03">
        <w:t xml:space="preserve">articles, and decreases to percent of negative personal articles. </w:t>
      </w:r>
      <w:ins w:id="3" w:author="Kyle Coombs" w:date="2025-04-09T14:58:00Z" w16du:dateUtc="2025-04-09T18:58:00Z">
        <w:r w:rsidR="00D047B2">
          <w:t xml:space="preserve">I expand on each </w:t>
        </w:r>
      </w:ins>
      <w:del w:id="4" w:author="Kyle Coombs" w:date="2025-04-09T14:58:00Z" w16du:dateUtc="2025-04-09T18:58:00Z">
        <w:r w:rsidR="00F33B03" w:rsidDel="00CA3D4A">
          <w:delText xml:space="preserve">Each of these measures are </w:delText>
        </w:r>
        <w:r w:rsidR="00C01D64" w:rsidDel="00CA3D4A">
          <w:delText>expanded</w:delText>
        </w:r>
      </w:del>
      <w:ins w:id="5" w:author="Kyle Coombs" w:date="2025-04-09T14:58:00Z" w16du:dateUtc="2025-04-09T18:58:00Z">
        <w:r w:rsidR="00CA3D4A">
          <w:t xml:space="preserve">of these </w:t>
        </w:r>
        <w:proofErr w:type="spellStart"/>
        <w:r w:rsidR="00CA3D4A">
          <w:t>analysis</w:t>
        </w:r>
      </w:ins>
      <w:del w:id="6" w:author="Kyle Coombs" w:date="2025-04-09T14:58:00Z" w16du:dateUtc="2025-04-09T18:58:00Z">
        <w:r w:rsidR="00C01D64" w:rsidDel="00CA3D4A">
          <w:delText xml:space="preserve"> on </w:delText>
        </w:r>
      </w:del>
      <w:r w:rsidR="00C01D64">
        <w:t>using</w:t>
      </w:r>
      <w:proofErr w:type="spellEnd"/>
      <w:r w:rsidR="00C01D64">
        <w:t xml:space="preserve"> heterogenous comparisons that </w:t>
      </w:r>
      <w:r w:rsidR="00576EA2">
        <w:t xml:space="preserve">measure the effects of </w:t>
      </w:r>
      <w:del w:id="7" w:author="Kyle Coombs" w:date="2025-04-09T14:58:00Z" w16du:dateUtc="2025-04-09T18:58:00Z">
        <w:r w:rsidR="00576EA2" w:rsidDel="00CA3D4A">
          <w:delText xml:space="preserve">using </w:delText>
        </w:r>
      </w:del>
      <w:r w:rsidR="00576EA2">
        <w:t xml:space="preserve">carbon credits, </w:t>
      </w:r>
      <w:del w:id="8" w:author="Kyle Coombs" w:date="2025-04-09T14:58:00Z" w16du:dateUtc="2025-04-09T18:58:00Z">
        <w:r w:rsidR="00F47443" w:rsidDel="00CA3D4A">
          <w:delText xml:space="preserve">having </w:delText>
        </w:r>
      </w:del>
      <w:r w:rsidR="00F47443">
        <w:t xml:space="preserve">accountability deliverables, </w:t>
      </w:r>
      <w:del w:id="9" w:author="Kyle Coombs" w:date="2025-04-09T14:58:00Z" w16du:dateUtc="2025-04-09T18:58:00Z">
        <w:r w:rsidR="002C13BC" w:rsidDel="00CA3D4A">
          <w:delText xml:space="preserve">making </w:delText>
        </w:r>
      </w:del>
      <w:r w:rsidR="002C13BC">
        <w:t>interim</w:t>
      </w:r>
      <w:r w:rsidR="00F47443">
        <w:t xml:space="preserve"> pledge</w:t>
      </w:r>
      <w:r w:rsidR="002C13BC">
        <w:t xml:space="preserve"> targets</w:t>
      </w:r>
      <w:r w:rsidR="00F47443">
        <w:t>, and</w:t>
      </w:r>
      <w:del w:id="10" w:author="Kyle Coombs" w:date="2025-04-09T14:59:00Z" w16du:dateUtc="2025-04-09T18:59:00Z">
        <w:r w:rsidR="00F47443" w:rsidDel="00CA3D4A">
          <w:delText xml:space="preserve"> </w:delText>
        </w:r>
        <w:r w:rsidR="00BE2A85" w:rsidDel="00CA3D4A">
          <w:delText>varying</w:delText>
        </w:r>
      </w:del>
      <w:ins w:id="11" w:author="Kyle Coombs" w:date="2025-04-09T14:59:00Z" w16du:dateUtc="2025-04-09T18:59:00Z">
        <w:r w:rsidR="00CE14FC">
          <w:t xml:space="preserve"> </w:t>
        </w:r>
        <w:proofErr w:type="spellStart"/>
        <w:r w:rsidR="00CE14FC">
          <w:t>different</w:t>
        </w:r>
      </w:ins>
      <w:del w:id="12" w:author="Kyle Coombs" w:date="2025-04-09T14:59:00Z" w16du:dateUtc="2025-04-09T18:59:00Z">
        <w:r w:rsidR="00BE2A85" w:rsidDel="00CA3D4A">
          <w:delText xml:space="preserve"> </w:delText>
        </w:r>
      </w:del>
      <w:r w:rsidR="00BE2A85">
        <w:t>c</w:t>
      </w:r>
      <w:r w:rsidR="00163A3E">
        <w:t>omple</w:t>
      </w:r>
      <w:r w:rsidR="00BE2A85">
        <w:t>te</w:t>
      </w:r>
      <w:proofErr w:type="spellEnd"/>
      <w:r w:rsidR="00BE2A85">
        <w:t>-by</w:t>
      </w:r>
      <w:r w:rsidR="009F57A7">
        <w:t xml:space="preserve"> </w:t>
      </w:r>
      <w:r w:rsidR="00163A3E">
        <w:t xml:space="preserve">dates. </w:t>
      </w:r>
      <w:r w:rsidR="00481832">
        <w:t xml:space="preserve">As stock information is only </w:t>
      </w:r>
      <w:r w:rsidR="0006042E">
        <w:t>publicly</w:t>
      </w:r>
      <w:r w:rsidR="00481832">
        <w:t xml:space="preserve"> available for public companies, I only consider public companies </w:t>
      </w:r>
      <w:r w:rsidR="0006042E">
        <w:t xml:space="preserve">for stock price analysis. </w:t>
      </w:r>
    </w:p>
    <w:p w14:paraId="4D8E195E" w14:textId="77777777" w:rsidR="00BE2A85" w:rsidRDefault="00BE2A85" w:rsidP="00BE2A85"/>
    <w:p w14:paraId="460F32B7" w14:textId="0EEBB5CE" w:rsidR="00F93D1B" w:rsidRPr="00146D94" w:rsidRDefault="00F93D1B" w:rsidP="00BE2A85">
      <w:pPr>
        <w:rPr>
          <w:b/>
          <w:bCs/>
        </w:rPr>
      </w:pPr>
      <w:r w:rsidRPr="00146D94">
        <w:rPr>
          <w:b/>
          <w:bCs/>
        </w:rPr>
        <w:t xml:space="preserve">4.1 Impacts </w:t>
      </w:r>
      <w:proofErr w:type="gramStart"/>
      <w:r w:rsidRPr="00146D94">
        <w:rPr>
          <w:b/>
          <w:bCs/>
        </w:rPr>
        <w:t>to</w:t>
      </w:r>
      <w:proofErr w:type="gramEnd"/>
      <w:r w:rsidRPr="00146D94">
        <w:rPr>
          <w:b/>
          <w:bCs/>
        </w:rPr>
        <w:t xml:space="preserve"> Average Stock Prices</w:t>
      </w:r>
    </w:p>
    <w:p w14:paraId="3FF75191" w14:textId="77777777" w:rsidR="00B65DE4" w:rsidRDefault="00B65DE4" w:rsidP="00BE2A85"/>
    <w:p w14:paraId="0188F1A9" w14:textId="659AB169" w:rsidR="00A24DA6" w:rsidRDefault="00B65DE4" w:rsidP="007A47AD">
      <w:pPr>
        <w:ind w:firstLine="720"/>
      </w:pPr>
      <w:r>
        <w:t>I find that</w:t>
      </w:r>
      <w:r w:rsidR="004943B6">
        <w:t xml:space="preserve"> companies that make </w:t>
      </w:r>
      <w:r w:rsidR="005724FD">
        <w:t>net zero or carbon neutral pledges experience</w:t>
      </w:r>
      <w:commentRangeStart w:id="13"/>
      <w:r w:rsidR="005724FD">
        <w:t xml:space="preserve"> </w:t>
      </w:r>
      <w:r w:rsidR="00C26908">
        <w:t xml:space="preserve">(not sure how to interpret the magnitude of the estimate, -28.1) </w:t>
      </w:r>
      <w:commentRangeEnd w:id="13"/>
      <w:r w:rsidR="00C6687B">
        <w:rPr>
          <w:rStyle w:val="CommentReference"/>
        </w:rPr>
        <w:commentReference w:id="13"/>
      </w:r>
      <w:r w:rsidR="00C26908">
        <w:t xml:space="preserve">a substantial drop in their </w:t>
      </w:r>
      <w:r w:rsidR="00467206">
        <w:t xml:space="preserve">stock prices </w:t>
      </w:r>
      <w:r w:rsidR="00701B22">
        <w:t>the year and the year after they</w:t>
      </w:r>
      <w:r w:rsidR="00467206">
        <w:t xml:space="preserve"> mak</w:t>
      </w:r>
      <w:r w:rsidR="00701B22">
        <w:t>e</w:t>
      </w:r>
      <w:r w:rsidR="00467206">
        <w:t xml:space="preserve"> a carbon neutral pledge</w:t>
      </w:r>
      <w:r w:rsidR="00701B22">
        <w:t xml:space="preserve"> in comparison to companies that </w:t>
      </w:r>
      <w:r w:rsidR="009A5CB4">
        <w:t xml:space="preserve">have not made that pledge. As can be seen in Table 1 and Figure 1, these rates </w:t>
      </w:r>
      <w:r w:rsidR="00D458DC">
        <w:t>slowly recover after the pledges have been made</w:t>
      </w:r>
      <w:r w:rsidR="00F00648">
        <w:t xml:space="preserve">. It’s important to recognize that these </w:t>
      </w:r>
      <w:r w:rsidR="002329D2">
        <w:t xml:space="preserve">results are in comparison to “Year – 1,” the year before companies make a carbon pledge. </w:t>
      </w:r>
      <w:r w:rsidR="00A24DA6">
        <w:t>While the</w:t>
      </w:r>
      <w:r w:rsidR="00A37AE4">
        <w:t>se</w:t>
      </w:r>
      <w:r w:rsidR="00A24DA6">
        <w:t xml:space="preserve"> results are not statistically significant, they encourage the notion that investors </w:t>
      </w:r>
      <w:r w:rsidR="00A37AE4">
        <w:t>are frightened by the announcement of chang</w:t>
      </w:r>
      <w:r w:rsidR="00A2231C">
        <w:t xml:space="preserve">es </w:t>
      </w:r>
      <w:r w:rsidR="00D80E54">
        <w:t>that don’t directly maximize output and efficiency. However, as years continue after the pledge, the stock</w:t>
      </w:r>
      <w:r w:rsidR="008F2B5A">
        <w:t xml:space="preserve"> recover</w:t>
      </w:r>
      <w:ins w:id="14" w:author="Kyle Coombs" w:date="2025-04-09T15:00:00Z" w16du:dateUtc="2025-04-09T19:00:00Z">
        <w:r w:rsidR="00C6687B">
          <w:t>s</w:t>
        </w:r>
      </w:ins>
      <w:r w:rsidR="008F2B5A">
        <w:t xml:space="preserve"> as investors </w:t>
      </w:r>
      <w:r w:rsidR="00C65AF2">
        <w:t xml:space="preserve">settle into the change and regain faith in the company’s path to success. </w:t>
      </w:r>
      <w:r w:rsidR="008F2B5A">
        <w:t xml:space="preserve"> </w:t>
      </w:r>
    </w:p>
    <w:p w14:paraId="381DF357" w14:textId="3C791205" w:rsidR="007970E9" w:rsidRDefault="009C674E" w:rsidP="009C674E">
      <w:pPr>
        <w:jc w:val="center"/>
      </w:pPr>
      <w:r>
        <w:rPr>
          <w:noProof/>
        </w:rPr>
        <w:drawing>
          <wp:inline distT="0" distB="0" distL="0" distR="0" wp14:anchorId="77F4BAFE" wp14:editId="02B6ABC5">
            <wp:extent cx="3495280" cy="2158410"/>
            <wp:effectExtent l="0" t="0" r="5080" b="3810"/>
            <wp:docPr id="230835550" name="Picture 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35550" name="Picture 6" descr="A graph with lines and number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5280" cy="2158410"/>
                    </a:xfrm>
                    <a:prstGeom prst="rect">
                      <a:avLst/>
                    </a:prstGeom>
                  </pic:spPr>
                </pic:pic>
              </a:graphicData>
            </a:graphic>
          </wp:inline>
        </w:drawing>
      </w:r>
    </w:p>
    <w:p w14:paraId="0C0BA9FB" w14:textId="7DB49BDB" w:rsidR="00052ACE" w:rsidRDefault="002C75D1" w:rsidP="00052ACE">
      <w:pPr>
        <w:jc w:val="center"/>
      </w:pPr>
      <w:r>
        <w:rPr>
          <w:noProof/>
        </w:rPr>
        <w:lastRenderedPageBreak/>
        <w:t xml:space="preserve"> </w:t>
      </w:r>
      <w:r w:rsidR="00845F47">
        <w:rPr>
          <w:noProof/>
        </w:rPr>
        <w:drawing>
          <wp:inline distT="0" distB="0" distL="0" distR="0" wp14:anchorId="5BEB3E44" wp14:editId="6AC096D5">
            <wp:extent cx="4880344" cy="995882"/>
            <wp:effectExtent l="0" t="0" r="0" b="0"/>
            <wp:docPr id="8471781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8169" name="Picture 3"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5278" cy="1011173"/>
                    </a:xfrm>
                    <a:prstGeom prst="rect">
                      <a:avLst/>
                    </a:prstGeom>
                  </pic:spPr>
                </pic:pic>
              </a:graphicData>
            </a:graphic>
          </wp:inline>
        </w:drawing>
      </w:r>
    </w:p>
    <w:p w14:paraId="54DFB0D8" w14:textId="77777777" w:rsidR="009C674E" w:rsidRDefault="009C674E" w:rsidP="009C674E">
      <w:pPr>
        <w:ind w:firstLine="720"/>
      </w:pPr>
    </w:p>
    <w:p w14:paraId="1D259B77" w14:textId="14B09488" w:rsidR="00052ACE" w:rsidDel="00C6687B" w:rsidRDefault="00052ACE" w:rsidP="009C674E">
      <w:pPr>
        <w:ind w:firstLine="720"/>
        <w:rPr>
          <w:del w:id="15" w:author="Kyle Coombs" w:date="2025-04-09T15:00:00Z" w16du:dateUtc="2025-04-09T19:00:00Z"/>
        </w:rPr>
      </w:pPr>
      <w:del w:id="16" w:author="Kyle Coombs" w:date="2025-04-09T15:00:00Z" w16du:dateUtc="2025-04-09T19:00:00Z">
        <w:r w:rsidDel="00C6687B">
          <w:delText xml:space="preserve">These results are expanded upon </w:delText>
        </w:r>
        <w:r w:rsidR="00502932" w:rsidDel="00C6687B">
          <w:delText xml:space="preserve">by analyzing heterogeneous </w:delText>
        </w:r>
        <w:r w:rsidR="005D7992" w:rsidDel="00C6687B">
          <w:delText>effects</w:delText>
        </w:r>
        <w:r w:rsidR="00502932" w:rsidDel="00C6687B">
          <w:delText xml:space="preserve"> of </w:delText>
        </w:r>
        <w:r w:rsidR="005D7992" w:rsidDel="00C6687B">
          <w:delText xml:space="preserve">carbon pledge content. </w:delText>
        </w:r>
      </w:del>
    </w:p>
    <w:p w14:paraId="08DD165B" w14:textId="77777777" w:rsidR="005D7992" w:rsidRDefault="005D7992" w:rsidP="00052ACE"/>
    <w:p w14:paraId="75E056B7" w14:textId="3003721B" w:rsidR="005D7992" w:rsidRPr="00146D94" w:rsidRDefault="005D7992" w:rsidP="00052ACE">
      <w:pPr>
        <w:rPr>
          <w:b/>
          <w:bCs/>
        </w:rPr>
      </w:pPr>
      <w:r w:rsidRPr="00146D94">
        <w:rPr>
          <w:b/>
          <w:bCs/>
        </w:rPr>
        <w:t xml:space="preserve">4.2 Heterogenous </w:t>
      </w:r>
      <w:r w:rsidR="005744CE" w:rsidRPr="00146D94">
        <w:rPr>
          <w:b/>
          <w:bCs/>
        </w:rPr>
        <w:t>Carbon Pledge Variation</w:t>
      </w:r>
      <w:r w:rsidR="007A47AD" w:rsidRPr="00146D94">
        <w:rPr>
          <w:b/>
          <w:bCs/>
        </w:rPr>
        <w:t xml:space="preserve"> on Average Stock Price</w:t>
      </w:r>
    </w:p>
    <w:p w14:paraId="7774FD88" w14:textId="77777777" w:rsidR="005744CE" w:rsidRDefault="005744CE" w:rsidP="00052ACE"/>
    <w:p w14:paraId="57E38DB1" w14:textId="543D37FA" w:rsidR="005744CE" w:rsidRDefault="005744CE" w:rsidP="007A47AD">
      <w:pPr>
        <w:ind w:firstLine="720"/>
      </w:pPr>
      <w:commentRangeStart w:id="17"/>
      <w:r>
        <w:t>I delve deeper</w:t>
      </w:r>
      <w:r w:rsidR="00775191">
        <w:t xml:space="preserve"> </w:t>
      </w:r>
      <w:r w:rsidR="00AD605C">
        <w:t xml:space="preserve">into 4 important elements of </w:t>
      </w:r>
      <w:r w:rsidR="00473631">
        <w:t>carbon pledges: the use of carbon credits, interim pledge targets, complete-by dates</w:t>
      </w:r>
      <w:r w:rsidR="00562E4C">
        <w:t>, and accountability deliverables.</w:t>
      </w:r>
      <w:commentRangeEnd w:id="17"/>
      <w:r w:rsidR="00341930">
        <w:rPr>
          <w:rStyle w:val="CommentReference"/>
        </w:rPr>
        <w:commentReference w:id="17"/>
      </w:r>
      <w:r w:rsidR="00F130F9">
        <w:t xml:space="preserve"> </w:t>
      </w:r>
      <w:r w:rsidR="00A758B7">
        <w:t xml:space="preserve">For each of these experiments, I analyze the impact that these variables have on my </w:t>
      </w:r>
      <w:r w:rsidR="007A47AD">
        <w:t xml:space="preserve">staggered </w:t>
      </w:r>
      <w:proofErr w:type="spellStart"/>
      <w:r w:rsidR="007A47AD">
        <w:t>DiD</w:t>
      </w:r>
      <w:proofErr w:type="spellEnd"/>
      <w:r w:rsidR="007A47AD">
        <w:t xml:space="preserve"> result. </w:t>
      </w:r>
    </w:p>
    <w:p w14:paraId="105D7CBA" w14:textId="11C34246" w:rsidR="007A47AD" w:rsidRDefault="007A47AD" w:rsidP="00052ACE">
      <w:r>
        <w:tab/>
      </w:r>
    </w:p>
    <w:p w14:paraId="36BF9681" w14:textId="425FBAF8" w:rsidR="007A47AD" w:rsidRPr="00146D94" w:rsidRDefault="007A47AD" w:rsidP="00052ACE">
      <w:pPr>
        <w:rPr>
          <w:b/>
          <w:bCs/>
        </w:rPr>
      </w:pPr>
      <w:r w:rsidRPr="00146D94">
        <w:rPr>
          <w:b/>
          <w:bCs/>
        </w:rPr>
        <w:t>4.2.1 Carbon Credit Impact</w:t>
      </w:r>
    </w:p>
    <w:p w14:paraId="77E9E7C3" w14:textId="77777777" w:rsidR="007A47AD" w:rsidRDefault="007A47AD" w:rsidP="00052ACE"/>
    <w:p w14:paraId="5E175DB3" w14:textId="77777777" w:rsidR="00C119AE" w:rsidRDefault="007A47AD" w:rsidP="00052ACE">
      <w:r>
        <w:tab/>
      </w:r>
      <w:r w:rsidR="00050D9C">
        <w:t xml:space="preserve">The first variation that I test is the expressed use of carbon credits within the carbon neutral pledge. </w:t>
      </w:r>
      <w:r w:rsidR="00682C1C">
        <w:t xml:space="preserve">Because the Carbon Pledge Tracking dataset has 3 categories for this variable, “Yes,” “No,” </w:t>
      </w:r>
      <w:r w:rsidR="00763E3E">
        <w:t xml:space="preserve">and </w:t>
      </w:r>
      <w:r w:rsidR="00682C1C">
        <w:t>“Not Specified</w:t>
      </w:r>
      <w:r w:rsidR="00763E3E">
        <w:t>,</w:t>
      </w:r>
      <w:r w:rsidR="00682C1C">
        <w:t>”</w:t>
      </w:r>
      <w:r w:rsidR="00763E3E">
        <w:t xml:space="preserve"> I compare each category with the same control group from the original </w:t>
      </w:r>
      <w:r w:rsidR="00786FDC">
        <w:t>staggered difference in difference</w:t>
      </w:r>
      <w:commentRangeStart w:id="18"/>
      <w:commentRangeStart w:id="19"/>
      <w:r w:rsidR="00786FDC">
        <w:t xml:space="preserve">. Figure 2 shows these three plots. </w:t>
      </w:r>
      <w:commentRangeEnd w:id="18"/>
      <w:r w:rsidR="00A61E48">
        <w:rPr>
          <w:rStyle w:val="CommentReference"/>
        </w:rPr>
        <w:commentReference w:id="18"/>
      </w:r>
      <w:commentRangeEnd w:id="19"/>
      <w:r w:rsidR="009E1CD9">
        <w:rPr>
          <w:rStyle w:val="CommentReference"/>
        </w:rPr>
        <w:commentReference w:id="19"/>
      </w:r>
    </w:p>
    <w:p w14:paraId="6A606A85" w14:textId="2CB49075" w:rsidR="007A47AD" w:rsidRDefault="00D8768A" w:rsidP="00CE7A73">
      <w:pPr>
        <w:pStyle w:val="NoSpacing"/>
        <w:jc w:val="center"/>
        <w:rPr>
          <w:b/>
          <w:bCs/>
          <w:sz w:val="20"/>
          <w:szCs w:val="20"/>
        </w:rPr>
      </w:pPr>
      <w:r>
        <w:fldChar w:fldCharType="begin"/>
      </w:r>
      <w:r>
        <w:instrText xml:space="preserve"> INCLUDEPICTURE "http://127.0.0.1:46873/chunk_output/72847C89140f7bbb/55839BB4/c229s8plcfg93/00007e.png?fixed_size=1" \* MERGEFORMATINET </w:instrText>
      </w:r>
      <w:r>
        <w:fldChar w:fldCharType="separate"/>
      </w:r>
      <w:r>
        <w:rPr>
          <w:noProof/>
        </w:rPr>
        <mc:AlternateContent>
          <mc:Choice Requires="wps">
            <w:drawing>
              <wp:inline distT="0" distB="0" distL="0" distR="0" wp14:anchorId="2E687E25" wp14:editId="46B9665B">
                <wp:extent cx="302895" cy="302895"/>
                <wp:effectExtent l="0" t="0" r="0" b="0"/>
                <wp:docPr id="709901655"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0F755" id="Rectangle 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" filled="f" stroked="f">
                <o:lock v:ext="edit" aspectratio="t"/>
                <w10:anchorlock/>
              </v:rect>
            </w:pict>
          </mc:Fallback>
        </mc:AlternateContent>
      </w:r>
      <w:r>
        <w:fldChar w:fldCharType="end"/>
      </w:r>
      <w:r w:rsidRPr="00D8768A">
        <w:t xml:space="preserve"> </w:t>
      </w:r>
      <w:r>
        <w:fldChar w:fldCharType="begin"/>
      </w:r>
      <w:r>
        <w:instrText xml:space="preserve"> INCLUDEPICTURE "http://127.0.0.1:46873/chunk_output/72847C89140f7bbb/55839BB4/c229s8plcfg93/00007e.png?fixed_size=1" \* MERGEFORMATINET </w:instrText>
      </w:r>
      <w:r>
        <w:fldChar w:fldCharType="separate"/>
      </w:r>
      <w:r>
        <w:rPr>
          <w:noProof/>
        </w:rPr>
        <mc:AlternateContent>
          <mc:Choice Requires="wps">
            <w:drawing>
              <wp:inline distT="0" distB="0" distL="0" distR="0" wp14:anchorId="7CB47E87" wp14:editId="2576A055">
                <wp:extent cx="302895" cy="302895"/>
                <wp:effectExtent l="0" t="0" r="0" b="0"/>
                <wp:docPr id="166403109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9B1E49"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" filled="f" stroked="f">
                <o:lock v:ext="edit" aspectratio="t"/>
                <w10:anchorlock/>
              </v:rect>
            </w:pict>
          </mc:Fallback>
        </mc:AlternateContent>
      </w:r>
      <w:r>
        <w:fldChar w:fldCharType="end"/>
      </w:r>
      <w:r w:rsidR="00A96285" w:rsidRPr="00A96285">
        <w:rPr>
          <w:b/>
          <w:bCs/>
          <w:sz w:val="20"/>
          <w:szCs w:val="20"/>
        </w:rPr>
        <w:t>Figure 2: Carbon Credit Heterogeneity</w:t>
      </w:r>
      <w:r w:rsidR="00A96285" w:rsidRPr="001021FD">
        <w:rPr>
          <w:noProof/>
        </w:rPr>
        <w:drawing>
          <wp:inline distT="0" distB="0" distL="0" distR="0" wp14:anchorId="60548682" wp14:editId="2933049B">
            <wp:extent cx="5943600" cy="1634490"/>
            <wp:effectExtent l="0" t="0" r="0" b="3810"/>
            <wp:docPr id="819645727" name="Picture 10"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5727" name="Picture 10" descr="A graph with lines and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634BA9A6" w14:textId="6DBB8F44" w:rsidR="0001108D" w:rsidRDefault="00921AE1" w:rsidP="0001108D">
      <w:pPr>
        <w:rPr>
          <w:sz w:val="20"/>
          <w:szCs w:val="20"/>
        </w:rPr>
      </w:pPr>
      <w:r>
        <w:rPr>
          <w:noProof/>
        </w:rPr>
        <w:drawing>
          <wp:inline distT="0" distB="0" distL="0" distR="0" wp14:anchorId="4F74155E" wp14:editId="670111B8">
            <wp:extent cx="5943600" cy="2259330"/>
            <wp:effectExtent l="0" t="0" r="0" b="1270"/>
            <wp:docPr id="369316646" name="Picture 1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6646" name="Picture 11" descr="A table with numbers and a number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73C9E7DC" w14:textId="19947AC6" w:rsidR="006E02FE" w:rsidRPr="00146D94" w:rsidRDefault="0001108D" w:rsidP="006E02FE">
      <w:pPr>
        <w:ind w:firstLine="720"/>
      </w:pPr>
      <w:r w:rsidRPr="00146D94">
        <w:lastRenderedPageBreak/>
        <w:t xml:space="preserve">These results </w:t>
      </w:r>
      <w:commentRangeStart w:id="20"/>
      <w:r w:rsidR="00A640D0" w:rsidRPr="00146D94">
        <w:t xml:space="preserve">showcase </w:t>
      </w:r>
      <w:commentRangeEnd w:id="20"/>
      <w:r w:rsidR="00EE7241">
        <w:rPr>
          <w:rStyle w:val="CommentReference"/>
        </w:rPr>
        <w:commentReference w:id="20"/>
      </w:r>
      <w:r w:rsidR="00A640D0" w:rsidRPr="00146D94">
        <w:t xml:space="preserve">a couple </w:t>
      </w:r>
      <w:r w:rsidR="00921AE1" w:rsidRPr="00146D94">
        <w:t xml:space="preserve">of interesting </w:t>
      </w:r>
      <w:r w:rsidR="00A640D0" w:rsidRPr="00146D94">
        <w:t xml:space="preserve">observations. First, </w:t>
      </w:r>
      <w:r w:rsidR="000463AF" w:rsidRPr="00146D94">
        <w:t xml:space="preserve">it appears that for the initial shock of making a carbon pledge on stock price, providing carbon credit information is </w:t>
      </w:r>
      <w:r w:rsidR="00564553" w:rsidRPr="00146D94">
        <w:t>important</w:t>
      </w:r>
      <w:r w:rsidR="00CE44FE" w:rsidRPr="00146D94">
        <w:t xml:space="preserve"> for investors. When </w:t>
      </w:r>
      <w:r w:rsidR="00E5732F" w:rsidRPr="00146D94">
        <w:t>information on carbon credits is not available</w:t>
      </w:r>
      <w:r w:rsidR="00FE6706" w:rsidRPr="00146D94">
        <w:t xml:space="preserve"> (“Not Specified”)</w:t>
      </w:r>
      <w:r w:rsidR="00E5732F" w:rsidRPr="00146D94">
        <w:t xml:space="preserve">, companies experience the </w:t>
      </w:r>
      <w:r w:rsidR="00AC3BF1" w:rsidRPr="00146D94">
        <w:t>year of pledge</w:t>
      </w:r>
      <w:r w:rsidR="00FE6706" w:rsidRPr="00146D94">
        <w:t xml:space="preserve"> </w:t>
      </w:r>
      <w:r w:rsidR="00AC3BF1" w:rsidRPr="00146D94">
        <w:t xml:space="preserve">negative </w:t>
      </w:r>
      <w:r w:rsidR="00E5732F" w:rsidRPr="00146D94">
        <w:t>shock</w:t>
      </w:r>
      <w:r w:rsidR="00FE6706" w:rsidRPr="00146D94">
        <w:t xml:space="preserve"> </w:t>
      </w:r>
      <w:r w:rsidR="004A04B2" w:rsidRPr="00146D94">
        <w:t xml:space="preserve">drastically </w:t>
      </w:r>
      <w:r w:rsidR="00FE6706" w:rsidRPr="00146D94">
        <w:t>more</w:t>
      </w:r>
      <w:r w:rsidR="00AC3BF1" w:rsidRPr="00146D94">
        <w:t xml:space="preserve"> </w:t>
      </w:r>
      <w:r w:rsidR="00FE6706" w:rsidRPr="00146D94">
        <w:t xml:space="preserve">than </w:t>
      </w:r>
      <w:r w:rsidR="004A04B2" w:rsidRPr="00146D94">
        <w:t>companies that disclose whether they are</w:t>
      </w:r>
      <w:r w:rsidR="00B133AD" w:rsidRPr="00146D94">
        <w:t xml:space="preserve"> using carbon credits or not.</w:t>
      </w:r>
      <w:r w:rsidR="00AC3BF1" w:rsidRPr="00146D94">
        <w:t xml:space="preserve"> In fact, these results </w:t>
      </w:r>
      <w:r w:rsidR="005460D6" w:rsidRPr="00146D94">
        <w:t xml:space="preserve">allude that </w:t>
      </w:r>
      <w:proofErr w:type="gramStart"/>
      <w:r w:rsidR="005460D6" w:rsidRPr="00146D94">
        <w:t>companies</w:t>
      </w:r>
      <w:proofErr w:type="gramEnd"/>
      <w:r w:rsidR="005460D6" w:rsidRPr="00146D94">
        <w:t xml:space="preserve"> that reveal their carbon credit plans don’t experience a negative year of pledge shock.</w:t>
      </w:r>
      <w:r w:rsidR="006A1728" w:rsidRPr="00146D94">
        <w:t xml:space="preserve"> After a </w:t>
      </w:r>
      <w:r w:rsidR="000E5F51" w:rsidRPr="00146D94">
        <w:t>year, all</w:t>
      </w:r>
      <w:r w:rsidR="000B68A8" w:rsidRPr="00146D94">
        <w:t xml:space="preserve"> three groups experience a negative shock, however</w:t>
      </w:r>
      <w:r w:rsidR="000E5F51" w:rsidRPr="00146D94">
        <w:t>,</w:t>
      </w:r>
      <w:r w:rsidR="000B68A8" w:rsidRPr="00146D94">
        <w:t xml:space="preserve"> </w:t>
      </w:r>
      <w:r w:rsidR="000E5F51" w:rsidRPr="00146D94">
        <w:t xml:space="preserve">again, </w:t>
      </w:r>
      <w:r w:rsidR="008A3D9A" w:rsidRPr="00146D94">
        <w:t>companies that don’t specify</w:t>
      </w:r>
      <w:r w:rsidR="00917EC0" w:rsidRPr="00146D94">
        <w:t xml:space="preserve"> carbon credit use </w:t>
      </w:r>
      <w:r w:rsidR="00553DA3" w:rsidRPr="00146D94">
        <w:t>have</w:t>
      </w:r>
      <w:r w:rsidR="00917EC0" w:rsidRPr="00146D94">
        <w:t xml:space="preserve"> notably </w:t>
      </w:r>
      <w:r w:rsidR="00553DA3" w:rsidRPr="00146D94">
        <w:t>lower stocks in comparison to the year before pledge. The preceding y</w:t>
      </w:r>
      <w:r w:rsidR="00745DC3" w:rsidRPr="00146D94">
        <w:t xml:space="preserve">ears show that </w:t>
      </w:r>
      <w:r w:rsidR="00FE7A89" w:rsidRPr="00146D94">
        <w:t xml:space="preserve">companies that </w:t>
      </w:r>
      <w:r w:rsidR="00632197" w:rsidRPr="00146D94">
        <w:t xml:space="preserve">disclose their carbon credit plans experience positive effects of stock </w:t>
      </w:r>
      <w:r w:rsidR="00627558" w:rsidRPr="00146D94">
        <w:t xml:space="preserve">performance </w:t>
      </w:r>
      <w:r w:rsidR="00632197" w:rsidRPr="00146D94">
        <w:t>compared to th</w:t>
      </w:r>
      <w:r w:rsidR="00627558" w:rsidRPr="00146D94">
        <w:t>e control groups, while the unspecified grou</w:t>
      </w:r>
      <w:r w:rsidR="00EE2B6E" w:rsidRPr="00146D94">
        <w:t>p</w:t>
      </w:r>
      <w:r w:rsidR="00627558" w:rsidRPr="00146D94">
        <w:t xml:space="preserve"> consistently preform</w:t>
      </w:r>
      <w:r w:rsidR="00EE2B6E" w:rsidRPr="00146D94">
        <w:t>s</w:t>
      </w:r>
      <w:r w:rsidR="00627558" w:rsidRPr="00146D94">
        <w:t xml:space="preserve"> lower than </w:t>
      </w:r>
      <w:r w:rsidR="00EE2B6E" w:rsidRPr="00146D94">
        <w:t>the c</w:t>
      </w:r>
      <w:r w:rsidR="00627558" w:rsidRPr="00146D94">
        <w:t xml:space="preserve">ontrol </w:t>
      </w:r>
      <w:r w:rsidR="00EE2B6E" w:rsidRPr="00146D94">
        <w:t>group</w:t>
      </w:r>
      <w:r w:rsidR="00627558" w:rsidRPr="00146D94">
        <w:t xml:space="preserve">. </w:t>
      </w:r>
      <w:commentRangeStart w:id="21"/>
      <w:r w:rsidR="00277BF4" w:rsidRPr="00146D94">
        <w:t>By 2 years</w:t>
      </w:r>
      <w:del w:id="22" w:author="Kyle Coombs" w:date="2025-04-09T15:04:00Z" w16du:dateUtc="2025-04-09T19:04:00Z">
        <w:r w:rsidR="00277BF4" w:rsidRPr="00146D94" w:rsidDel="00615275">
          <w:delText xml:space="preserve"> and especially 3 years</w:delText>
        </w:r>
      </w:del>
      <w:r w:rsidR="00277BF4" w:rsidRPr="00146D94">
        <w:t xml:space="preserve">, companies that </w:t>
      </w:r>
      <w:del w:id="23" w:author="Kyle Coombs" w:date="2025-04-09T15:05:00Z" w16du:dateUtc="2025-04-09T19:05:00Z">
        <w:r w:rsidR="00277BF4" w:rsidRPr="00146D94" w:rsidDel="00615275">
          <w:delText xml:space="preserve">are </w:delText>
        </w:r>
      </w:del>
      <w:ins w:id="24" w:author="Kyle Coombs" w:date="2025-04-09T15:05:00Z" w16du:dateUtc="2025-04-09T19:05:00Z">
        <w:r w:rsidR="00615275">
          <w:t>do</w:t>
        </w:r>
        <w:r w:rsidR="00615275" w:rsidRPr="00146D94">
          <w:t xml:space="preserve"> </w:t>
        </w:r>
      </w:ins>
      <w:r w:rsidR="00277BF4" w:rsidRPr="00146D94">
        <w:t>not us</w:t>
      </w:r>
      <w:ins w:id="25" w:author="Kyle Coombs" w:date="2025-04-09T15:05:00Z" w16du:dateUtc="2025-04-09T19:05:00Z">
        <w:r w:rsidR="00615275">
          <w:t>e</w:t>
        </w:r>
      </w:ins>
      <w:del w:id="26" w:author="Kyle Coombs" w:date="2025-04-09T15:05:00Z" w16du:dateUtc="2025-04-09T19:05:00Z">
        <w:r w:rsidR="00277BF4" w:rsidRPr="00146D94" w:rsidDel="00615275">
          <w:delText>ing</w:delText>
        </w:r>
      </w:del>
      <w:r w:rsidR="00277BF4" w:rsidRPr="00146D94">
        <w:t xml:space="preserve"> carbon credits </w:t>
      </w:r>
      <w:r w:rsidR="00E319D0" w:rsidRPr="00146D94">
        <w:t>experience higher stock success than those that are using carbon credits</w:t>
      </w:r>
      <w:ins w:id="27" w:author="Kyle Coombs" w:date="2025-04-09T15:05:00Z" w16du:dateUtc="2025-04-09T19:05:00Z">
        <w:r w:rsidR="00615275">
          <w:t xml:space="preserve"> with differences </w:t>
        </w:r>
        <w:r w:rsidR="00C27894">
          <w:t>further</w:t>
        </w:r>
      </w:ins>
      <w:ins w:id="28" w:author="Kyle Coombs" w:date="2025-04-09T15:06:00Z" w16du:dateUtc="2025-04-09T19:06:00Z">
        <w:r w:rsidR="00A11BE8">
          <w:t xml:space="preserve"> widening in year 3</w:t>
        </w:r>
        <w:commentRangeEnd w:id="21"/>
        <w:r w:rsidR="00A11BE8">
          <w:rPr>
            <w:rStyle w:val="CommentReference"/>
          </w:rPr>
          <w:commentReference w:id="21"/>
        </w:r>
      </w:ins>
      <w:r w:rsidR="00E319D0" w:rsidRPr="00146D94">
        <w:t xml:space="preserve">. </w:t>
      </w:r>
      <w:r w:rsidR="00A0227F">
        <w:softHyphen/>
      </w:r>
      <w:r w:rsidR="00A0227F">
        <w:softHyphen/>
      </w:r>
      <w:r w:rsidR="00A0227F">
        <w:softHyphen/>
      </w:r>
      <w:r w:rsidR="00A0227F">
        <w:softHyphen/>
      </w:r>
      <w:r w:rsidR="002A5153">
        <w:softHyphen/>
      </w:r>
      <w:r w:rsidR="006E02FE" w:rsidRPr="00146D94">
        <w:t xml:space="preserve"> </w:t>
      </w:r>
      <w:r w:rsidR="00146D94">
        <w:t xml:space="preserve">It’s important to understand that </w:t>
      </w:r>
      <w:r w:rsidR="00E25B1C">
        <w:t xml:space="preserve">these results cannot be deemed causal, </w:t>
      </w:r>
      <w:commentRangeStart w:id="29"/>
      <w:r w:rsidR="00E25B1C">
        <w:t xml:space="preserve">as </w:t>
      </w:r>
      <w:r w:rsidR="000C0234">
        <w:t>parallel trends do not hold for the “Not Specified” category and results are not significant for “Yes” and “No.”</w:t>
      </w:r>
      <w:commentRangeEnd w:id="29"/>
      <w:r w:rsidR="003D004A">
        <w:rPr>
          <w:rStyle w:val="CommentReference"/>
        </w:rPr>
        <w:commentReference w:id="29"/>
      </w:r>
    </w:p>
    <w:p w14:paraId="5090B400" w14:textId="77777777" w:rsidR="002936ED" w:rsidRPr="00146D94" w:rsidRDefault="002936ED" w:rsidP="002936ED"/>
    <w:p w14:paraId="7A06FCA7" w14:textId="77777777" w:rsidR="005D6CDD" w:rsidRDefault="002936ED" w:rsidP="002936ED">
      <w:r w:rsidRPr="005D6CDD">
        <w:rPr>
          <w:b/>
          <w:bCs/>
        </w:rPr>
        <w:t xml:space="preserve">4.2.2 </w:t>
      </w:r>
      <w:r w:rsidR="00146D94" w:rsidRPr="005D6CDD">
        <w:rPr>
          <w:b/>
          <w:bCs/>
        </w:rPr>
        <w:t>Interim Pledge Targets</w:t>
      </w:r>
    </w:p>
    <w:p w14:paraId="16340050" w14:textId="07243E5D" w:rsidR="005D6CDD" w:rsidRDefault="00146D94" w:rsidP="002936ED">
      <w:pPr>
        <w:rPr>
          <w:b/>
          <w:bCs/>
        </w:rPr>
      </w:pPr>
      <w:r w:rsidRPr="005D6CDD">
        <w:t xml:space="preserve"> </w:t>
      </w:r>
    </w:p>
    <w:p w14:paraId="5438516D" w14:textId="448F8AAB" w:rsidR="00423EE9" w:rsidRDefault="00EB7143" w:rsidP="002936ED">
      <w:r>
        <w:t xml:space="preserve">This </w:t>
      </w:r>
      <w:r w:rsidR="002C4769">
        <w:t xml:space="preserve">section </w:t>
      </w:r>
      <w:r w:rsidR="0045004C">
        <w:t>looks at the effect of companies making an interim pledge</w:t>
      </w:r>
      <w:r w:rsidR="003C158B">
        <w:t xml:space="preserve"> within their carbon neutral pledge. </w:t>
      </w:r>
      <w:commentRangeStart w:id="30"/>
      <w:r w:rsidR="00215175">
        <w:t>These two groups</w:t>
      </w:r>
      <w:r w:rsidR="005438DC">
        <w:t xml:space="preserve"> of companies that have made carbon neutral pledges</w:t>
      </w:r>
      <w:r w:rsidR="00423EE9">
        <w:t xml:space="preserve">, </w:t>
      </w:r>
      <w:r w:rsidR="00215175">
        <w:t>“has an interim pledge” and “no interim pledge” are</w:t>
      </w:r>
      <w:r w:rsidR="005438DC">
        <w:t xml:space="preserve"> each compared to the control group that have not made a carbon neutral pledge.</w:t>
      </w:r>
      <w:r w:rsidR="009D3DEB">
        <w:t xml:space="preserve"> </w:t>
      </w:r>
      <w:commentRangeEnd w:id="30"/>
      <w:r w:rsidR="00A11BE8">
        <w:rPr>
          <w:rStyle w:val="CommentReference"/>
        </w:rPr>
        <w:commentReference w:id="30"/>
      </w:r>
    </w:p>
    <w:p w14:paraId="71BF9DA6" w14:textId="5DB8B5DF" w:rsidR="00FC1179" w:rsidRPr="00FC1179" w:rsidRDefault="00FC1179" w:rsidP="00FC1179">
      <w:pPr>
        <w:jc w:val="center"/>
        <w:rPr>
          <w:b/>
          <w:bCs/>
          <w:sz w:val="20"/>
          <w:szCs w:val="20"/>
        </w:rPr>
      </w:pPr>
      <w:r w:rsidRPr="00FC1179">
        <w:rPr>
          <w:b/>
          <w:bCs/>
          <w:sz w:val="20"/>
          <w:szCs w:val="20"/>
        </w:rPr>
        <w:t>Figure 3: Interim Targets</w:t>
      </w:r>
    </w:p>
    <w:p w14:paraId="6836EF4F" w14:textId="2D64E0CD" w:rsidR="00423EE9" w:rsidRPr="005D6CDD" w:rsidRDefault="00FF53A4" w:rsidP="00C0534D">
      <w:pPr>
        <w:jc w:val="center"/>
      </w:pPr>
      <w:r>
        <w:rPr>
          <w:noProof/>
        </w:rPr>
        <w:drawing>
          <wp:inline distT="0" distB="0" distL="0" distR="0" wp14:anchorId="4DB7755A" wp14:editId="54B505A2">
            <wp:extent cx="4158290" cy="2054711"/>
            <wp:effectExtent l="0" t="0" r="0" b="3175"/>
            <wp:docPr id="1996660965" name="Picture 12" descr="A graph of a graph of a target and a targ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0965" name="Picture 12" descr="A graph of a graph of a target and a targe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8297" cy="2084362"/>
                    </a:xfrm>
                    <a:prstGeom prst="rect">
                      <a:avLst/>
                    </a:prstGeom>
                  </pic:spPr>
                </pic:pic>
              </a:graphicData>
            </a:graphic>
          </wp:inline>
        </w:drawing>
      </w:r>
    </w:p>
    <w:p w14:paraId="4783535F" w14:textId="5B1CFC27" w:rsidR="00146D94" w:rsidRDefault="00C0534D" w:rsidP="00FC1179">
      <w:pPr>
        <w:jc w:val="center"/>
      </w:pPr>
      <w:r>
        <w:rPr>
          <w:noProof/>
        </w:rPr>
        <w:drawing>
          <wp:inline distT="0" distB="0" distL="0" distR="0" wp14:anchorId="02024FB2" wp14:editId="109FC992">
            <wp:extent cx="4615031" cy="1259765"/>
            <wp:effectExtent l="0" t="0" r="0" b="0"/>
            <wp:docPr id="212095678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56788" name="Picture 13"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3771" cy="1275799"/>
                    </a:xfrm>
                    <a:prstGeom prst="rect">
                      <a:avLst/>
                    </a:prstGeom>
                  </pic:spPr>
                </pic:pic>
              </a:graphicData>
            </a:graphic>
          </wp:inline>
        </w:drawing>
      </w:r>
    </w:p>
    <w:p w14:paraId="48253EDB" w14:textId="77777777" w:rsidR="009C674E" w:rsidRDefault="009C674E" w:rsidP="00FC1179"/>
    <w:p w14:paraId="34E57FE7" w14:textId="0B824CE4" w:rsidR="00FC1179" w:rsidRDefault="00FC1179" w:rsidP="006A7B15">
      <w:pPr>
        <w:ind w:firstLine="720"/>
      </w:pPr>
      <w:r>
        <w:t xml:space="preserve">When analyzing </w:t>
      </w:r>
      <w:r w:rsidR="003E1150">
        <w:t>Figure 3 and Table 3</w:t>
      </w:r>
      <w:r>
        <w:t>, we again</w:t>
      </w:r>
      <w:r w:rsidR="003E1150">
        <w:t xml:space="preserve"> see</w:t>
      </w:r>
      <w:r>
        <w:t xml:space="preserve"> that </w:t>
      </w:r>
      <w:r w:rsidR="003E1150">
        <w:t>the</w:t>
      </w:r>
      <w:r>
        <w:t xml:space="preserve"> </w:t>
      </w:r>
      <w:r w:rsidR="005A7550">
        <w:t>year of pledge</w:t>
      </w:r>
      <w:r w:rsidR="003E1150">
        <w:t xml:space="preserve"> </w:t>
      </w:r>
      <w:r w:rsidR="005A7550">
        <w:t>shock</w:t>
      </w:r>
      <w:r w:rsidR="00C81EBB">
        <w:t xml:space="preserve"> to stock price</w:t>
      </w:r>
      <w:r w:rsidR="005A7550">
        <w:t xml:space="preserve"> is minimized by more information. </w:t>
      </w:r>
      <w:r w:rsidR="003E1150">
        <w:t>When companies reve</w:t>
      </w:r>
      <w:r w:rsidR="007D7605">
        <w:t xml:space="preserve">al an interim plan, </w:t>
      </w:r>
      <w:commentRangeStart w:id="31"/>
      <w:r w:rsidR="007D7605">
        <w:t xml:space="preserve">they </w:t>
      </w:r>
      <w:proofErr w:type="spellStart"/>
      <w:r w:rsidR="007D7605">
        <w:t>a</w:t>
      </w:r>
      <w:del w:id="32" w:author="Kyle Coombs" w:date="2025-04-09T15:08:00Z" w16du:dateUtc="2025-04-09T19:08:00Z">
        <w:r w:rsidR="007D7605" w:rsidDel="00AE2F00">
          <w:delText xml:space="preserve"> </w:delText>
        </w:r>
      </w:del>
      <w:r w:rsidR="007D7605">
        <w:lastRenderedPageBreak/>
        <w:t>dramatically</w:t>
      </w:r>
      <w:proofErr w:type="spellEnd"/>
      <w:r w:rsidR="007D7605">
        <w:t xml:space="preserve"> reduced negative shock</w:t>
      </w:r>
      <w:commentRangeEnd w:id="31"/>
      <w:r w:rsidR="009E1CD9">
        <w:rPr>
          <w:rStyle w:val="CommentReference"/>
        </w:rPr>
        <w:commentReference w:id="31"/>
      </w:r>
      <w:r w:rsidR="007D7605">
        <w:t xml:space="preserve">. </w:t>
      </w:r>
      <w:r w:rsidR="00FC2D87">
        <w:t>Similarly,</w:t>
      </w:r>
      <w:r w:rsidR="00C81EBB">
        <w:t xml:space="preserve"> to the effect of companies </w:t>
      </w:r>
      <w:r w:rsidR="0051371C">
        <w:t xml:space="preserve">using carbon credits, </w:t>
      </w:r>
      <w:ins w:id="33" w:author="Kyle Coombs" w:date="2025-04-09T15:08:00Z" w16du:dateUtc="2025-04-09T19:08:00Z">
        <w:r w:rsidR="009E1CD9">
          <w:t xml:space="preserve">stock prices dip </w:t>
        </w:r>
      </w:ins>
      <w:del w:id="34" w:author="Kyle Coombs" w:date="2025-04-09T15:08:00Z" w16du:dateUtc="2025-04-09T19:08:00Z">
        <w:r w:rsidR="0051371C" w:rsidDel="009E1CD9">
          <w:delText>th</w:delText>
        </w:r>
        <w:r w:rsidR="000F4FEF" w:rsidDel="009E1CD9">
          <w:delText>ere is a</w:delText>
        </w:r>
        <w:r w:rsidR="0051371C" w:rsidDel="009E1CD9">
          <w:delText xml:space="preserve"> negative effect </w:delText>
        </w:r>
        <w:r w:rsidR="000F4FEF" w:rsidDel="009E1CD9">
          <w:delText xml:space="preserve">on stock price </w:delText>
        </w:r>
      </w:del>
      <w:r w:rsidR="000F4FEF">
        <w:t>the</w:t>
      </w:r>
      <w:r w:rsidR="0051371C">
        <w:t xml:space="preserve"> year after pledge for </w:t>
      </w:r>
      <w:r w:rsidR="002A5F23">
        <w:t xml:space="preserve">both groups of </w:t>
      </w:r>
      <w:r w:rsidR="0051371C">
        <w:t xml:space="preserve">companies, </w:t>
      </w:r>
      <w:r w:rsidR="002A5F23">
        <w:t xml:space="preserve">however, the preceding trends differ. </w:t>
      </w:r>
      <w:r w:rsidR="00C80663">
        <w:t xml:space="preserve">Companies </w:t>
      </w:r>
      <w:del w:id="35" w:author="Kyle Coombs" w:date="2025-04-09T15:08:00Z" w16du:dateUtc="2025-04-09T19:08:00Z">
        <w:r w:rsidR="00C80663" w:rsidDel="00AE2F00">
          <w:delText>that make no</w:delText>
        </w:r>
      </w:del>
      <w:ins w:id="36" w:author="Kyle Coombs" w:date="2025-04-09T15:08:00Z" w16du:dateUtc="2025-04-09T19:08:00Z">
        <w:r w:rsidR="00AE2F00">
          <w:t>without an</w:t>
        </w:r>
      </w:ins>
      <w:r w:rsidR="00C80663">
        <w:t xml:space="preserve"> interim target make a </w:t>
      </w:r>
      <w:r w:rsidR="00497262">
        <w:t xml:space="preserve">quick </w:t>
      </w:r>
      <w:r w:rsidR="00C80663">
        <w:t>recovery</w:t>
      </w:r>
      <w:r w:rsidR="00CF4FBF">
        <w:t xml:space="preserve"> as </w:t>
      </w:r>
      <w:del w:id="37" w:author="Kyle Coombs" w:date="2025-04-09T15:08:00Z" w16du:dateUtc="2025-04-09T19:08:00Z">
        <w:r w:rsidR="00CF4FBF" w:rsidDel="00AE2F00">
          <w:delText xml:space="preserve">their </w:delText>
        </w:r>
      </w:del>
      <w:r w:rsidR="00CF4FBF">
        <w:t xml:space="preserve">stock prices return to their </w:t>
      </w:r>
      <w:r w:rsidR="009C1F4D">
        <w:t>pre-</w:t>
      </w:r>
      <w:r w:rsidR="00CF4FBF">
        <w:t>pledge rates</w:t>
      </w:r>
      <w:r w:rsidR="001869D9">
        <w:t xml:space="preserve"> over time</w:t>
      </w:r>
      <w:r w:rsidR="00CF4FBF">
        <w:t xml:space="preserve">, </w:t>
      </w:r>
      <w:r w:rsidR="001869D9">
        <w:t xml:space="preserve">however </w:t>
      </w:r>
      <w:r w:rsidR="00497262">
        <w:t xml:space="preserve">companies with interim targets </w:t>
      </w:r>
      <w:r w:rsidR="000114A0">
        <w:t xml:space="preserve">experience a slower and </w:t>
      </w:r>
      <w:proofErr w:type="gramStart"/>
      <w:r w:rsidR="000114A0">
        <w:t>steadier to</w:t>
      </w:r>
      <w:proofErr w:type="gramEnd"/>
      <w:r w:rsidR="000114A0">
        <w:t xml:space="preserve"> recovery. This leads to the story that </w:t>
      </w:r>
      <w:r w:rsidR="006475D4">
        <w:t xml:space="preserve">investors may be </w:t>
      </w:r>
      <w:r w:rsidR="00F701BE">
        <w:t xml:space="preserve">more immediately </w:t>
      </w:r>
      <w:r w:rsidR="006475D4">
        <w:t>scared</w:t>
      </w:r>
      <w:r w:rsidR="00F701BE">
        <w:t xml:space="preserve"> when companies have no </w:t>
      </w:r>
      <w:r w:rsidR="00F84815">
        <w:t xml:space="preserve">midpoint </w:t>
      </w:r>
      <w:r w:rsidR="00F701BE">
        <w:t xml:space="preserve">plan, but over time, </w:t>
      </w:r>
      <w:r w:rsidR="00F84815">
        <w:t xml:space="preserve">they </w:t>
      </w:r>
      <w:r w:rsidR="00BC54E9">
        <w:t>realize that companies with interim plans may</w:t>
      </w:r>
      <w:ins w:id="38" w:author="Kyle Coombs" w:date="2025-04-09T15:08:00Z" w16du:dateUtc="2025-04-09T19:08:00Z">
        <w:r w:rsidR="00AE2F00">
          <w:t xml:space="preserve"> </w:t>
        </w:r>
      </w:ins>
      <w:r w:rsidR="00BC54E9">
        <w:t xml:space="preserve">be more dedicated to reducing current efficiency to achieve their sustainability goals than those without a plan. </w:t>
      </w:r>
    </w:p>
    <w:p w14:paraId="7E87ACB9" w14:textId="77777777" w:rsidR="00BC54E9" w:rsidRDefault="00BC54E9" w:rsidP="002936ED"/>
    <w:p w14:paraId="606A65F6" w14:textId="15B5E7BB" w:rsidR="00146D94" w:rsidRPr="009C674E" w:rsidRDefault="00146D94" w:rsidP="002936ED">
      <w:pPr>
        <w:rPr>
          <w:b/>
          <w:bCs/>
        </w:rPr>
      </w:pPr>
      <w:r w:rsidRPr="009C674E">
        <w:rPr>
          <w:b/>
          <w:bCs/>
        </w:rPr>
        <w:t>4.2.3 Complete-by Dates</w:t>
      </w:r>
    </w:p>
    <w:p w14:paraId="7AB8B048" w14:textId="1D777FA3" w:rsidR="00146D94" w:rsidRDefault="00BC54E9" w:rsidP="006A7B15">
      <w:pPr>
        <w:ind w:firstLine="720"/>
      </w:pPr>
      <w:r>
        <w:t xml:space="preserve">The third experiment that I </w:t>
      </w:r>
      <w:r w:rsidR="00170117">
        <w:t xml:space="preserve">test for is complete-by dates. When companies make a net zero pledge, they assign a year to complete it by. I test for variation within two groups, </w:t>
      </w:r>
      <w:r w:rsidR="001262FB">
        <w:t>those with a complete-by date earlier or equal to than 2035</w:t>
      </w:r>
      <w:r w:rsidR="00C04CB8">
        <w:t xml:space="preserve"> and those that plan to complete the pledge later than 2035. </w:t>
      </w:r>
    </w:p>
    <w:p w14:paraId="48A4BF08" w14:textId="77777777" w:rsidR="006E2EED" w:rsidRDefault="006E2EED" w:rsidP="006A7B15">
      <w:pPr>
        <w:ind w:firstLine="720"/>
      </w:pPr>
    </w:p>
    <w:p w14:paraId="563B30A0" w14:textId="0FC1E8EE" w:rsidR="009C674E" w:rsidRPr="00B65227" w:rsidRDefault="009C674E" w:rsidP="009C674E">
      <w:pPr>
        <w:jc w:val="center"/>
        <w:rPr>
          <w:b/>
          <w:bCs/>
          <w:sz w:val="20"/>
          <w:szCs w:val="20"/>
        </w:rPr>
      </w:pPr>
      <w:r w:rsidRPr="00B65227">
        <w:rPr>
          <w:b/>
          <w:bCs/>
          <w:sz w:val="20"/>
          <w:szCs w:val="20"/>
        </w:rPr>
        <w:t>Figure 4: Net Zero Target Year Heterogeneity</w:t>
      </w:r>
      <w:r w:rsidR="006E2EED">
        <w:rPr>
          <w:b/>
          <w:bCs/>
          <w:sz w:val="20"/>
          <w:szCs w:val="20"/>
        </w:rPr>
        <w:t xml:space="preserve"> </w:t>
      </w:r>
      <w:r w:rsidR="006E2EED" w:rsidRPr="006E2EED">
        <w:rPr>
          <w:b/>
          <w:bCs/>
          <w:sz w:val="20"/>
          <w:szCs w:val="20"/>
        </w:rPr>
        <w:t xml:space="preserve">(Staggered </w:t>
      </w:r>
      <w:proofErr w:type="spellStart"/>
      <w:r w:rsidR="006E2EED" w:rsidRPr="006E2EED">
        <w:rPr>
          <w:b/>
          <w:bCs/>
          <w:sz w:val="20"/>
          <w:szCs w:val="20"/>
        </w:rPr>
        <w:t>DiD</w:t>
      </w:r>
      <w:proofErr w:type="spellEnd"/>
      <w:r w:rsidR="006E2EED">
        <w:rPr>
          <w:b/>
          <w:bCs/>
          <w:sz w:val="20"/>
          <w:szCs w:val="20"/>
        </w:rPr>
        <w:t xml:space="preserve"> Estimates</w:t>
      </w:r>
      <w:r w:rsidR="006E2EED" w:rsidRPr="006E2EED">
        <w:rPr>
          <w:b/>
          <w:bCs/>
          <w:sz w:val="20"/>
          <w:szCs w:val="20"/>
        </w:rPr>
        <w:t>)</w:t>
      </w:r>
    </w:p>
    <w:p w14:paraId="2835A66F" w14:textId="0807456B" w:rsidR="009C674E" w:rsidRDefault="006A7B15" w:rsidP="002936ED">
      <w:r>
        <w:rPr>
          <w:noProof/>
        </w:rPr>
        <w:drawing>
          <wp:inline distT="0" distB="0" distL="0" distR="0" wp14:anchorId="5F0CFF01" wp14:editId="1A5F9F1F">
            <wp:extent cx="5943600" cy="2955290"/>
            <wp:effectExtent l="0" t="0" r="0" b="3810"/>
            <wp:docPr id="1808195327" name="Picture 16"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5327" name="Picture 16" descr="A graph of a number of ye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r w:rsidR="002A5153">
        <w:softHyphen/>
      </w:r>
    </w:p>
    <w:p w14:paraId="17418BBE" w14:textId="394E8E9A" w:rsidR="00C04CB8" w:rsidRDefault="005B1897" w:rsidP="002936ED">
      <w:r>
        <w:rPr>
          <w:noProof/>
        </w:rPr>
        <w:drawing>
          <wp:inline distT="0" distB="0" distL="0" distR="0" wp14:anchorId="15C18C2E" wp14:editId="0350280C">
            <wp:extent cx="5943600" cy="1760220"/>
            <wp:effectExtent l="0" t="0" r="0" b="5080"/>
            <wp:docPr id="66058015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0151" name="Picture 1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49853A05" w14:textId="62C425DB" w:rsidR="00CE08A2" w:rsidRDefault="006A7B15" w:rsidP="00CE08A2">
      <w:pPr>
        <w:ind w:firstLine="720"/>
      </w:pPr>
      <w:r>
        <w:t>These results show that</w:t>
      </w:r>
      <w:r w:rsidR="00A1258F">
        <w:t xml:space="preserve"> pledging</w:t>
      </w:r>
      <w:r>
        <w:t xml:space="preserve"> </w:t>
      </w:r>
      <w:r w:rsidR="002A3170">
        <w:t xml:space="preserve">companies with </w:t>
      </w:r>
      <w:r w:rsidR="00A1258F">
        <w:t>complete-by</w:t>
      </w:r>
      <w:r w:rsidR="002A3170">
        <w:t xml:space="preserve"> </w:t>
      </w:r>
      <w:r w:rsidR="00A1258F">
        <w:t xml:space="preserve">dates </w:t>
      </w:r>
      <w:r w:rsidR="002A3170">
        <w:t xml:space="preserve">before </w:t>
      </w:r>
      <w:r w:rsidR="00A1258F">
        <w:t xml:space="preserve">2035 experience </w:t>
      </w:r>
      <w:r w:rsidR="004B601D">
        <w:t xml:space="preserve">the </w:t>
      </w:r>
      <w:r w:rsidR="00584555">
        <w:t xml:space="preserve">dramatic negative </w:t>
      </w:r>
      <w:r w:rsidR="004B601D">
        <w:t xml:space="preserve">shock in the year of pledge and the year after. </w:t>
      </w:r>
      <w:r w:rsidR="00373E8C">
        <w:t xml:space="preserve">This trend, </w:t>
      </w:r>
      <w:r w:rsidR="00373E8C">
        <w:lastRenderedPageBreak/>
        <w:t xml:space="preserve">while the magnitudes are larger, follows similarly to the original </w:t>
      </w:r>
      <w:r w:rsidR="00972D5F">
        <w:t xml:space="preserve">trend where rates slowly and steadily recover. </w:t>
      </w:r>
      <w:r w:rsidR="00CD10A6">
        <w:t xml:space="preserve">Tis left hand graph is the closest we have yet to </w:t>
      </w:r>
      <w:r w:rsidR="00182939">
        <w:t xml:space="preserve">significant causal results, as parallel trends hold with no </w:t>
      </w:r>
      <w:r w:rsidR="004C7634">
        <w:t>statically</w:t>
      </w:r>
      <w:r w:rsidR="00182939">
        <w:t xml:space="preserve"> significant trends pre-pledge, </w:t>
      </w:r>
      <w:r w:rsidR="00CE08A2">
        <w:t xml:space="preserve">but post-pledge, there are significant differences between treatment and control. </w:t>
      </w:r>
    </w:p>
    <w:p w14:paraId="3398ACA8" w14:textId="22D312E1" w:rsidR="00972D5F" w:rsidRDefault="00CE08A2" w:rsidP="00CE08A2">
      <w:pPr>
        <w:ind w:firstLine="720"/>
      </w:pPr>
      <w:r>
        <w:t>Companies that make a pledge to complete later than 2035, have the opposite trend</w:t>
      </w:r>
      <w:r w:rsidR="00AA2284">
        <w:t>s, gain</w:t>
      </w:r>
      <w:r w:rsidR="00A662A2">
        <w:t>ing</w:t>
      </w:r>
      <w:r w:rsidR="00AA2284">
        <w:t xml:space="preserve"> stock price in the years after the pledge, but </w:t>
      </w:r>
      <w:r w:rsidR="004C7634">
        <w:t>slowly descend back towards pre-pledge rates in the third year after pledge.</w:t>
      </w:r>
      <w:r w:rsidR="00A662A2">
        <w:t xml:space="preserve"> Unfortunately for this plot, parallel trends do not hold. </w:t>
      </w:r>
    </w:p>
    <w:p w14:paraId="7B51053A" w14:textId="77777777" w:rsidR="00B366A2" w:rsidRDefault="00B366A2" w:rsidP="00CE08A2">
      <w:pPr>
        <w:ind w:firstLine="720"/>
      </w:pPr>
    </w:p>
    <w:p w14:paraId="6DE50E00" w14:textId="4A72AD91" w:rsidR="00B366A2" w:rsidRDefault="00B366A2" w:rsidP="00CE08A2">
      <w:pPr>
        <w:ind w:firstLine="720"/>
      </w:pPr>
      <w:r>
        <w:t xml:space="preserve">This variation shows that investors are </w:t>
      </w:r>
      <w:r w:rsidR="00A47782">
        <w:t xml:space="preserve">alarmed when companies make pledges that </w:t>
      </w:r>
      <w:r w:rsidR="00F407F7">
        <w:t>come with haste to update</w:t>
      </w:r>
      <w:r w:rsidR="003E651F">
        <w:t xml:space="preserve"> their methods, but as time goes on, they slowly accept the changes. However, if the pledge date is considerably in the future, investors </w:t>
      </w:r>
      <w:del w:id="39" w:author="Kyle Coombs" w:date="2025-04-09T15:10:00Z" w16du:dateUtc="2025-04-09T19:10:00Z">
        <w:r w:rsidR="003E651F" w:rsidDel="003D004A">
          <w:delText xml:space="preserve">don’t have to worry about anything changing soon and </w:delText>
        </w:r>
      </w:del>
      <w:ins w:id="40" w:author="Kyle Coombs" w:date="2025-04-09T15:10:00Z" w16du:dateUtc="2025-04-09T19:10:00Z">
        <w:r w:rsidR="003D004A">
          <w:t xml:space="preserve">face less uncertainty in the near future </w:t>
        </w:r>
      </w:ins>
      <w:r w:rsidR="003E651F">
        <w:t xml:space="preserve">can only benefit from </w:t>
      </w:r>
      <w:proofErr w:type="gramStart"/>
      <w:r w:rsidR="003E651F">
        <w:t xml:space="preserve">the </w:t>
      </w:r>
      <w:r w:rsidR="007A5505">
        <w:t>immediate</w:t>
      </w:r>
      <w:proofErr w:type="gramEnd"/>
      <w:r w:rsidR="007A5505">
        <w:t xml:space="preserve"> </w:t>
      </w:r>
      <w:r w:rsidR="003E651F">
        <w:t xml:space="preserve">increased attention and </w:t>
      </w:r>
      <w:r w:rsidR="007A5505">
        <w:t xml:space="preserve">boost. But, as that </w:t>
      </w:r>
      <w:r w:rsidR="009E7D1D">
        <w:t xml:space="preserve">buzz </w:t>
      </w:r>
      <w:r w:rsidR="007A5505">
        <w:t xml:space="preserve">dies down and the pledge years get a bit closer, the stock prices </w:t>
      </w:r>
      <w:r w:rsidR="009E7D1D">
        <w:t xml:space="preserve">of </w:t>
      </w:r>
      <w:r w:rsidR="00E35924">
        <w:t xml:space="preserve">carbon neural </w:t>
      </w:r>
      <w:r w:rsidR="009E7D1D">
        <w:t>pledgers with distant complete by dates</w:t>
      </w:r>
      <w:r w:rsidR="00E35924">
        <w:t xml:space="preserve"> </w:t>
      </w:r>
      <w:r w:rsidR="007A5505">
        <w:t xml:space="preserve">slowly trend towards pre-pledge rates. </w:t>
      </w:r>
    </w:p>
    <w:p w14:paraId="355F7CE5" w14:textId="77777777" w:rsidR="004C7634" w:rsidRDefault="004C7634" w:rsidP="00CE08A2">
      <w:pPr>
        <w:ind w:firstLine="720"/>
      </w:pPr>
    </w:p>
    <w:p w14:paraId="356F4DD9" w14:textId="72AFB739" w:rsidR="006E02FE" w:rsidRPr="00DA68B6" w:rsidRDefault="00146D94" w:rsidP="00E35924">
      <w:pPr>
        <w:rPr>
          <w:b/>
          <w:bCs/>
        </w:rPr>
      </w:pPr>
      <w:r w:rsidRPr="00DA68B6">
        <w:rPr>
          <w:b/>
          <w:bCs/>
        </w:rPr>
        <w:t>4.2.4 Accountability Deliverables</w:t>
      </w:r>
    </w:p>
    <w:p w14:paraId="1A2C9A65" w14:textId="77777777" w:rsidR="00E35924" w:rsidRDefault="00E35924" w:rsidP="00E35924"/>
    <w:p w14:paraId="23465D80" w14:textId="77777777" w:rsidR="006E2EED" w:rsidRDefault="00E35924" w:rsidP="00E35924">
      <w:r>
        <w:t>The last measure of heterogeneity</w:t>
      </w:r>
      <w:r w:rsidR="00DA68B6">
        <w:t xml:space="preserve"> that I test</w:t>
      </w:r>
      <w:r>
        <w:t xml:space="preserve"> for </w:t>
      </w:r>
      <w:r w:rsidR="00E2239B">
        <w:t xml:space="preserve">on the effect of average stock prices is whether companies hold themselves </w:t>
      </w:r>
      <w:r w:rsidR="008616AA">
        <w:t>accountable</w:t>
      </w:r>
      <w:r w:rsidR="00E2239B">
        <w:t xml:space="preserve">. </w:t>
      </w:r>
      <w:r w:rsidR="009003EF">
        <w:t>While there is no description for the meaning of this variable in the Carbon Pledge Tracker dataset,</w:t>
      </w:r>
      <w:r w:rsidR="0092028F">
        <w:t xml:space="preserve"> based on the variable categories, </w:t>
      </w:r>
      <w:r w:rsidR="006F29FA">
        <w:t xml:space="preserve">I </w:t>
      </w:r>
      <w:proofErr w:type="gramStart"/>
      <w:r w:rsidR="006F29FA">
        <w:t>make the assumption</w:t>
      </w:r>
      <w:proofErr w:type="gramEnd"/>
      <w:r w:rsidR="006F29FA">
        <w:t xml:space="preserve"> that this</w:t>
      </w:r>
      <w:r w:rsidR="00C34EA8">
        <w:t xml:space="preserve"> variable accounts for </w:t>
      </w:r>
      <w:r w:rsidR="00304F8A">
        <w:t xml:space="preserve">promises of </w:t>
      </w:r>
      <w:r w:rsidR="00C34EA8">
        <w:t xml:space="preserve">accountability deliverables in their original </w:t>
      </w:r>
      <w:r w:rsidR="006F29FA">
        <w:t>plan</w:t>
      </w:r>
      <w:r w:rsidR="00C34EA8">
        <w:t xml:space="preserve">. </w:t>
      </w:r>
    </w:p>
    <w:p w14:paraId="63748139" w14:textId="6586BF67" w:rsidR="0043459C" w:rsidRDefault="0043459C" w:rsidP="0043459C">
      <w:pPr>
        <w:jc w:val="center"/>
      </w:pPr>
      <w:r w:rsidRPr="006E2EED">
        <w:rPr>
          <w:b/>
          <w:bCs/>
          <w:sz w:val="20"/>
          <w:szCs w:val="20"/>
        </w:rPr>
        <w:t xml:space="preserve">Figure </w:t>
      </w:r>
      <w:r w:rsidR="0048167E">
        <w:rPr>
          <w:b/>
          <w:bCs/>
          <w:sz w:val="20"/>
          <w:szCs w:val="20"/>
        </w:rPr>
        <w:t>5</w:t>
      </w:r>
      <w:r w:rsidRPr="006E2EED">
        <w:rPr>
          <w:b/>
          <w:bCs/>
          <w:sz w:val="20"/>
          <w:szCs w:val="20"/>
        </w:rPr>
        <w:t xml:space="preserve">: Stock Price Impact by Accountability Delivery (Staggered </w:t>
      </w:r>
      <w:proofErr w:type="spellStart"/>
      <w:r w:rsidRPr="006E2EED">
        <w:rPr>
          <w:b/>
          <w:bCs/>
          <w:sz w:val="20"/>
          <w:szCs w:val="20"/>
        </w:rPr>
        <w:t>DiD</w:t>
      </w:r>
      <w:proofErr w:type="spellEnd"/>
      <w:r>
        <w:rPr>
          <w:b/>
          <w:bCs/>
          <w:sz w:val="20"/>
          <w:szCs w:val="20"/>
        </w:rPr>
        <w:t xml:space="preserve"> Estimates)</w:t>
      </w:r>
    </w:p>
    <w:p w14:paraId="72A16BC6" w14:textId="57C4C489" w:rsidR="0043459C" w:rsidRPr="0043459C" w:rsidRDefault="0043459C" w:rsidP="0043459C">
      <w:pPr>
        <w:rPr>
          <w:b/>
          <w:bCs/>
          <w:sz w:val="20"/>
          <w:szCs w:val="20"/>
        </w:rPr>
      </w:pPr>
      <w:r>
        <w:rPr>
          <w:noProof/>
        </w:rPr>
        <w:drawing>
          <wp:inline distT="0" distB="0" distL="0" distR="0" wp14:anchorId="4EBFC127" wp14:editId="56E54F46">
            <wp:extent cx="6406147" cy="1614291"/>
            <wp:effectExtent l="0" t="0" r="0" b="0"/>
            <wp:docPr id="755868435" name="Picture 1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68435" name="Picture 17" descr="A graph with lines and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97026" cy="1637192"/>
                    </a:xfrm>
                    <a:prstGeom prst="rect">
                      <a:avLst/>
                    </a:prstGeom>
                  </pic:spPr>
                </pic:pic>
              </a:graphicData>
            </a:graphic>
          </wp:inline>
        </w:drawing>
      </w:r>
    </w:p>
    <w:p w14:paraId="40FA75FC" w14:textId="39A538B0" w:rsidR="006E2EED" w:rsidRDefault="006E2EED" w:rsidP="00E35924">
      <w:r>
        <w:rPr>
          <w:noProof/>
        </w:rPr>
        <w:drawing>
          <wp:inline distT="0" distB="0" distL="0" distR="0" wp14:anchorId="127C81E5" wp14:editId="1DDC08F0">
            <wp:extent cx="5943600" cy="2091055"/>
            <wp:effectExtent l="0" t="0" r="0" b="4445"/>
            <wp:docPr id="211921177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1775" name="Picture 18"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320C712E" w14:textId="18F51522" w:rsidR="006E2EED" w:rsidRDefault="002419CD" w:rsidP="00667E26">
      <w:pPr>
        <w:ind w:firstLine="720"/>
      </w:pPr>
      <w:r>
        <w:lastRenderedPageBreak/>
        <w:t xml:space="preserve">First, those that do not specify if they are planning to produce accountability </w:t>
      </w:r>
      <w:proofErr w:type="gramStart"/>
      <w:r>
        <w:t>deliverables,</w:t>
      </w:r>
      <w:proofErr w:type="gramEnd"/>
      <w:r>
        <w:t xml:space="preserve"> are congruent to the control group. Second, </w:t>
      </w:r>
      <w:r w:rsidR="00D10FF9">
        <w:t xml:space="preserve">companies </w:t>
      </w:r>
      <w:r w:rsidR="00667E26">
        <w:t xml:space="preserve">that aim to produce accountability deliveries </w:t>
      </w:r>
      <w:r w:rsidR="00225BCB">
        <w:t xml:space="preserve">are more negatively affected </w:t>
      </w:r>
      <w:r>
        <w:t xml:space="preserve">on the </w:t>
      </w:r>
      <w:r w:rsidR="00225BCB">
        <w:t xml:space="preserve">year </w:t>
      </w:r>
      <w:r w:rsidR="00B47505">
        <w:t>of</w:t>
      </w:r>
      <w:r>
        <w:t xml:space="preserve"> their</w:t>
      </w:r>
      <w:r w:rsidR="00B47505">
        <w:t xml:space="preserve"> </w:t>
      </w:r>
      <w:r w:rsidR="00225BCB">
        <w:t>pledg</w:t>
      </w:r>
      <w:r>
        <w:t>es</w:t>
      </w:r>
      <w:r w:rsidR="00225BCB">
        <w:t xml:space="preserve">. </w:t>
      </w:r>
      <w:r>
        <w:t>However, paying attention to the differing y axis</w:t>
      </w:r>
      <w:r w:rsidR="004D2F8B">
        <w:t xml:space="preserve"> of plot 2 and 3, companies that say they do not have plans to hold themselves accountable </w:t>
      </w:r>
      <w:r w:rsidR="00C02598">
        <w:t xml:space="preserve">begin to be dramatically </w:t>
      </w:r>
      <w:proofErr w:type="gramStart"/>
      <w:r w:rsidR="00C02598">
        <w:t>worse off</w:t>
      </w:r>
      <w:proofErr w:type="gramEnd"/>
      <w:r w:rsidR="00C02598">
        <w:t xml:space="preserve"> than those that </w:t>
      </w:r>
      <w:r w:rsidR="00E90F85">
        <w:t xml:space="preserve">do have accountability deliverables. This suggests that </w:t>
      </w:r>
      <w:r w:rsidR="00DE2B91">
        <w:t xml:space="preserve">while investors may be immediately worried about </w:t>
      </w:r>
      <w:r w:rsidR="00751B5F">
        <w:t>companies plan</w:t>
      </w:r>
      <w:r w:rsidR="00382BB2">
        <w:t>ning</w:t>
      </w:r>
      <w:r w:rsidR="00751B5F">
        <w:t xml:space="preserve"> to document themselves following </w:t>
      </w:r>
      <w:proofErr w:type="gramStart"/>
      <w:r w:rsidR="00751B5F">
        <w:t>through with</w:t>
      </w:r>
      <w:proofErr w:type="gramEnd"/>
      <w:r w:rsidR="00751B5F">
        <w:t xml:space="preserve"> their </w:t>
      </w:r>
      <w:r w:rsidR="00382BB2">
        <w:t>sustainability plans, the effect of</w:t>
      </w:r>
      <w:r w:rsidR="005007CE">
        <w:t xml:space="preserve"> explicitly not planning to deliver accountability measures is much worse for </w:t>
      </w:r>
      <w:r w:rsidR="00D87194">
        <w:t>companies’</w:t>
      </w:r>
      <w:r w:rsidR="005007CE">
        <w:t xml:space="preserve"> stock prices. </w:t>
      </w:r>
    </w:p>
    <w:p w14:paraId="78BFF1D7" w14:textId="77777777" w:rsidR="00D31615" w:rsidRDefault="00D31615" w:rsidP="00D31615"/>
    <w:p w14:paraId="15A81E65" w14:textId="522F8EB7" w:rsidR="00D31615" w:rsidRDefault="00D31615" w:rsidP="00D31615">
      <w:pPr>
        <w:rPr>
          <w:b/>
          <w:bCs/>
        </w:rPr>
      </w:pPr>
      <w:commentRangeStart w:id="41"/>
      <w:r w:rsidRPr="00D31615">
        <w:rPr>
          <w:b/>
          <w:bCs/>
        </w:rPr>
        <w:t>4.3 Media Attention</w:t>
      </w:r>
      <w:commentRangeEnd w:id="41"/>
      <w:r w:rsidR="005C1B3C">
        <w:rPr>
          <w:rStyle w:val="CommentReference"/>
        </w:rPr>
        <w:commentReference w:id="41"/>
      </w:r>
    </w:p>
    <w:p w14:paraId="0853A714" w14:textId="77777777" w:rsidR="00D31615" w:rsidRDefault="00D31615" w:rsidP="00D31615">
      <w:pPr>
        <w:rPr>
          <w:b/>
          <w:bCs/>
        </w:rPr>
      </w:pPr>
    </w:p>
    <w:p w14:paraId="091D6E19" w14:textId="6175855C" w:rsidR="00A45B4F" w:rsidRDefault="00745BD7" w:rsidP="00D31615">
      <w:r>
        <w:t>A second impact that</w:t>
      </w:r>
      <w:r w:rsidR="00D87194">
        <w:t xml:space="preserve"> making a carbon pledg</w:t>
      </w:r>
      <w:r w:rsidR="00AE34DE">
        <w:t xml:space="preserve">e </w:t>
      </w:r>
      <w:r w:rsidR="00D87194">
        <w:t xml:space="preserve">has on </w:t>
      </w:r>
      <w:r w:rsidR="00AE34DE">
        <w:t xml:space="preserve">companies is their media attention. </w:t>
      </w:r>
      <w:r w:rsidR="001B34FA">
        <w:t xml:space="preserve">This can </w:t>
      </w:r>
      <w:r w:rsidR="00EA4F02">
        <w:t xml:space="preserve">impact </w:t>
      </w:r>
      <w:r w:rsidR="00435DE6">
        <w:t>many forms of valuation and relevancy. I look at the effect of companies making a carbon pledge on</w:t>
      </w:r>
      <w:r w:rsidR="00EC5788">
        <w:t xml:space="preserve"> their total media, percent of negative business articles, and percent of negative personal articles. </w:t>
      </w:r>
      <w:r w:rsidR="00A82823">
        <w:t xml:space="preserve">I then </w:t>
      </w:r>
      <w:r w:rsidR="00FE6188">
        <w:t xml:space="preserve">analyze each of these outcome variables across the same heterogeneous variation as stock prices. </w:t>
      </w:r>
    </w:p>
    <w:p w14:paraId="1C1E30E5" w14:textId="77777777" w:rsidR="00A45B4F" w:rsidRDefault="00A45B4F" w:rsidP="00D31615"/>
    <w:p w14:paraId="26A56B60" w14:textId="589BA9EA" w:rsidR="00A45B4F" w:rsidRDefault="00A82823" w:rsidP="00D31615">
      <w:pPr>
        <w:rPr>
          <w:b/>
          <w:bCs/>
        </w:rPr>
      </w:pPr>
      <w:r w:rsidRPr="00A82823">
        <w:rPr>
          <w:b/>
          <w:bCs/>
        </w:rPr>
        <w:t>4.3</w:t>
      </w:r>
      <w:r w:rsidR="00FE6188">
        <w:rPr>
          <w:b/>
          <w:bCs/>
        </w:rPr>
        <w:t xml:space="preserve"> Effect</w:t>
      </w:r>
    </w:p>
    <w:p w14:paraId="78EE49A6" w14:textId="07E3825F" w:rsidR="008759F4" w:rsidRDefault="008759F4" w:rsidP="00D31615"/>
    <w:p w14:paraId="3B78D4D5" w14:textId="04EECFA7" w:rsidR="00964E38" w:rsidRDefault="008759F4" w:rsidP="007E27B7">
      <w:pPr>
        <w:ind w:firstLine="720"/>
      </w:pPr>
      <w:r>
        <w:t>This analysis begins by delving into</w:t>
      </w:r>
      <w:r w:rsidR="00566A5E">
        <w:t xml:space="preserve"> how total media</w:t>
      </w:r>
      <w:r w:rsidR="0055140D">
        <w:t xml:space="preserve">, </w:t>
      </w:r>
      <w:proofErr w:type="gramStart"/>
      <w:r w:rsidR="008F5FA7">
        <w:t>percent</w:t>
      </w:r>
      <w:proofErr w:type="gramEnd"/>
      <w:r w:rsidR="008F5FA7">
        <w:t xml:space="preserve"> of negative business articles, and </w:t>
      </w:r>
      <w:proofErr w:type="gramStart"/>
      <w:r w:rsidR="008F5FA7">
        <w:t>percent</w:t>
      </w:r>
      <w:proofErr w:type="gramEnd"/>
      <w:r w:rsidR="008F5FA7">
        <w:t xml:space="preserve"> of negative personal articles are impacted by carbon pledges. </w:t>
      </w:r>
    </w:p>
    <w:p w14:paraId="3F376528" w14:textId="77777777" w:rsidR="007E27B7" w:rsidRDefault="007E27B7" w:rsidP="007E27B7">
      <w:pPr>
        <w:ind w:firstLine="720"/>
      </w:pPr>
    </w:p>
    <w:p w14:paraId="4D8BABDE" w14:textId="242DC5BB" w:rsidR="00566A5E" w:rsidRPr="007E27B7" w:rsidRDefault="007E27B7" w:rsidP="007E27B7">
      <w:pPr>
        <w:jc w:val="center"/>
        <w:rPr>
          <w:b/>
          <w:bCs/>
          <w:sz w:val="20"/>
          <w:szCs w:val="20"/>
        </w:rPr>
      </w:pPr>
      <w:r w:rsidRPr="007E27B7">
        <w:rPr>
          <w:b/>
          <w:bCs/>
          <w:sz w:val="20"/>
          <w:szCs w:val="20"/>
        </w:rPr>
        <w:t>Figure 6: Media Coverage</w:t>
      </w:r>
    </w:p>
    <w:p w14:paraId="564F9103" w14:textId="104E9AE6" w:rsidR="00EC5788" w:rsidRDefault="00FF22B8" w:rsidP="00D31615">
      <w:pPr>
        <w:rPr>
          <w:noProof/>
        </w:rPr>
      </w:pPr>
      <w:r>
        <w:rPr>
          <w:noProof/>
        </w:rPr>
        <w:drawing>
          <wp:inline distT="0" distB="0" distL="0" distR="0" wp14:anchorId="2F7FC396" wp14:editId="54CD310C">
            <wp:extent cx="5943600" cy="1507490"/>
            <wp:effectExtent l="0" t="0" r="0" b="3810"/>
            <wp:docPr id="1858330523" name="Picture 19"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0523" name="Picture 19" descr="A graph with lines and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r w:rsidR="0055140D" w:rsidRPr="0055140D">
        <w:rPr>
          <w:noProof/>
        </w:rPr>
        <w:t xml:space="preserve"> </w:t>
      </w:r>
      <w:r w:rsidR="0055140D">
        <w:rPr>
          <w:noProof/>
        </w:rPr>
        <w:drawing>
          <wp:inline distT="0" distB="0" distL="0" distR="0" wp14:anchorId="3DBAB88B" wp14:editId="49A8BDC9">
            <wp:extent cx="5943600" cy="1626235"/>
            <wp:effectExtent l="0" t="0" r="0" b="0"/>
            <wp:docPr id="633975921" name="Picture 2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5921" name="Picture 20" descr="A screenshot of a data&#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07130E04" w14:textId="7BE93B7D" w:rsidR="008379CC" w:rsidRDefault="008379CC" w:rsidP="00D31615">
      <w:pPr>
        <w:rPr>
          <w:noProof/>
        </w:rPr>
      </w:pPr>
    </w:p>
    <w:p w14:paraId="205A6FD2" w14:textId="7CE2BDEA" w:rsidR="0040307E" w:rsidRDefault="001E2554" w:rsidP="00D31615">
      <w:pPr>
        <w:rPr>
          <w:noProof/>
        </w:rPr>
      </w:pPr>
      <w:r>
        <w:rPr>
          <w:noProof/>
        </w:rPr>
        <w:tab/>
        <w:t xml:space="preserve">The results on total media is a bit concerning, as there seem to be a clear trend </w:t>
      </w:r>
      <w:r w:rsidR="00947F60">
        <w:rPr>
          <w:noProof/>
        </w:rPr>
        <w:t xml:space="preserve">where before </w:t>
      </w:r>
      <w:r w:rsidR="0043514D">
        <w:rPr>
          <w:noProof/>
        </w:rPr>
        <w:t xml:space="preserve">companies before </w:t>
      </w:r>
      <w:r w:rsidR="00947F60">
        <w:rPr>
          <w:noProof/>
        </w:rPr>
        <w:t>pledging</w:t>
      </w:r>
      <w:r w:rsidR="0043514D">
        <w:rPr>
          <w:noProof/>
        </w:rPr>
        <w:t xml:space="preserve"> had less total media than </w:t>
      </w:r>
      <w:r w:rsidR="00660B31">
        <w:rPr>
          <w:noProof/>
        </w:rPr>
        <w:t>the control group</w:t>
      </w:r>
      <w:r w:rsidR="00E61F27">
        <w:rPr>
          <w:noProof/>
        </w:rPr>
        <w:t xml:space="preserve"> and </w:t>
      </w:r>
      <w:r w:rsidR="00220BDF">
        <w:rPr>
          <w:noProof/>
        </w:rPr>
        <w:t xml:space="preserve">the point </w:t>
      </w:r>
      <w:r w:rsidR="00220BDF">
        <w:rPr>
          <w:noProof/>
        </w:rPr>
        <w:lastRenderedPageBreak/>
        <w:t xml:space="preserve">where this changes is at the year before pledging. </w:t>
      </w:r>
      <w:r w:rsidR="004C66D9">
        <w:rPr>
          <w:noProof/>
        </w:rPr>
        <w:t>Surprisingly, negative business articles increase after companies make carbon pledges</w:t>
      </w:r>
      <w:r w:rsidR="0040307E">
        <w:rPr>
          <w:noProof/>
        </w:rPr>
        <w:t xml:space="preserve">. More congruently with my hypothesis, negative personal articles drop after making a carbon pledge. This could suggest that </w:t>
      </w:r>
      <w:r w:rsidR="00583960">
        <w:rPr>
          <w:noProof/>
        </w:rPr>
        <w:t xml:space="preserve">companies that were gaining momentum with total media attention </w:t>
      </w:r>
      <w:r w:rsidR="002C5695">
        <w:rPr>
          <w:noProof/>
        </w:rPr>
        <w:t xml:space="preserve">are more likely to make a carbon pledge than those that previously had more attention. </w:t>
      </w:r>
      <w:r w:rsidR="00CC6512">
        <w:rPr>
          <w:noProof/>
        </w:rPr>
        <w:t>For negative business articles, this increase could reflect a combination of worr</w:t>
      </w:r>
      <w:r w:rsidR="009B222E">
        <w:rPr>
          <w:noProof/>
        </w:rPr>
        <w:t xml:space="preserve">ies about reducing efficiency and carbon pledging skeptisism. For negative personal articles, </w:t>
      </w:r>
      <w:r w:rsidR="00D342DA">
        <w:rPr>
          <w:noProof/>
        </w:rPr>
        <w:t xml:space="preserve">the drop off could reflect </w:t>
      </w:r>
      <w:r w:rsidR="000432B7">
        <w:rPr>
          <w:noProof/>
        </w:rPr>
        <w:t xml:space="preserve">more positive reviews of the CEO’s commiting to public welfare. </w:t>
      </w:r>
    </w:p>
    <w:p w14:paraId="16F1D5B0" w14:textId="77777777" w:rsidR="00381E59" w:rsidRDefault="00381E59" w:rsidP="00D31615">
      <w:pPr>
        <w:rPr>
          <w:noProof/>
        </w:rPr>
      </w:pPr>
    </w:p>
    <w:p w14:paraId="1FD6137D" w14:textId="55F7D8AB" w:rsidR="00381E59" w:rsidRPr="00146D94" w:rsidRDefault="00381E59" w:rsidP="00381E59">
      <w:pPr>
        <w:rPr>
          <w:b/>
          <w:bCs/>
        </w:rPr>
      </w:pPr>
      <w:r w:rsidRPr="00146D94">
        <w:rPr>
          <w:b/>
          <w:bCs/>
        </w:rPr>
        <w:t>4.</w:t>
      </w:r>
      <w:r w:rsidR="005E1965">
        <w:rPr>
          <w:b/>
          <w:bCs/>
        </w:rPr>
        <w:t>4</w:t>
      </w:r>
      <w:r w:rsidRPr="00146D94">
        <w:rPr>
          <w:b/>
          <w:bCs/>
        </w:rPr>
        <w:t xml:space="preserve"> Heterogenous Carbon Pledge Variation </w:t>
      </w:r>
      <w:proofErr w:type="gramStart"/>
      <w:r w:rsidRPr="00146D94">
        <w:rPr>
          <w:b/>
          <w:bCs/>
        </w:rPr>
        <w:t>on</w:t>
      </w:r>
      <w:proofErr w:type="gramEnd"/>
      <w:r w:rsidRPr="00146D94">
        <w:rPr>
          <w:b/>
          <w:bCs/>
        </w:rPr>
        <w:t xml:space="preserve"> </w:t>
      </w:r>
      <w:r>
        <w:rPr>
          <w:b/>
          <w:bCs/>
        </w:rPr>
        <w:t>Media Attention</w:t>
      </w:r>
    </w:p>
    <w:p w14:paraId="72B652D0" w14:textId="77777777" w:rsidR="00381E59" w:rsidRDefault="00381E59" w:rsidP="00381E59"/>
    <w:p w14:paraId="5793DC70" w14:textId="7AEAE6CC" w:rsidR="00381E59" w:rsidRDefault="00381E59" w:rsidP="00381E59">
      <w:pPr>
        <w:ind w:firstLine="720"/>
      </w:pPr>
      <w:r>
        <w:t xml:space="preserve">Like I did with average stock price, I delve deeper into 4 important elements of carbon pledges: the use of carbon credits, interim pledge targets, complete-by dates, and accountability deliverables. For each of these experiments, I analyze the impact that these variables have on my staggered </w:t>
      </w:r>
      <w:proofErr w:type="spellStart"/>
      <w:r>
        <w:t>DiD</w:t>
      </w:r>
      <w:proofErr w:type="spellEnd"/>
      <w:r>
        <w:t xml:space="preserve"> results. </w:t>
      </w:r>
    </w:p>
    <w:p w14:paraId="544ED600" w14:textId="2AE6D3A0" w:rsidR="00381E59" w:rsidRDefault="00381E59" w:rsidP="00381E59"/>
    <w:p w14:paraId="7B228E85" w14:textId="53121AEE" w:rsidR="00381E59" w:rsidRPr="00146D94" w:rsidRDefault="00381E59" w:rsidP="00381E59">
      <w:pPr>
        <w:rPr>
          <w:b/>
          <w:bCs/>
        </w:rPr>
      </w:pPr>
      <w:r w:rsidRPr="00146D94">
        <w:rPr>
          <w:b/>
          <w:bCs/>
        </w:rPr>
        <w:t>4.</w:t>
      </w:r>
      <w:r w:rsidR="005E1965">
        <w:rPr>
          <w:b/>
          <w:bCs/>
        </w:rPr>
        <w:t>4</w:t>
      </w:r>
      <w:r>
        <w:rPr>
          <w:b/>
          <w:bCs/>
        </w:rPr>
        <w:t>.1</w:t>
      </w:r>
      <w:r w:rsidRPr="00146D94">
        <w:rPr>
          <w:b/>
          <w:bCs/>
        </w:rPr>
        <w:t xml:space="preserve"> </w:t>
      </w:r>
      <w:r>
        <w:rPr>
          <w:b/>
          <w:bCs/>
        </w:rPr>
        <w:t>Use of Carbon Credits</w:t>
      </w:r>
    </w:p>
    <w:p w14:paraId="4F64A7BA" w14:textId="77777777" w:rsidR="00957233" w:rsidRDefault="00957233" w:rsidP="00381E59"/>
    <w:p w14:paraId="726414F8" w14:textId="2E5D4821" w:rsidR="00957233" w:rsidRDefault="00957233" w:rsidP="00381E59">
      <w:r>
        <w:t xml:space="preserve">First, I explore </w:t>
      </w:r>
      <w:r w:rsidR="000D7DDC">
        <w:t xml:space="preserve">how the </w:t>
      </w:r>
      <w:r w:rsidR="007427A7">
        <w:t>disclosure</w:t>
      </w:r>
      <w:r w:rsidR="000D7DDC">
        <w:t xml:space="preserve"> of the use of carbon credits </w:t>
      </w:r>
      <w:proofErr w:type="gramStart"/>
      <w:r w:rsidR="000D7DDC">
        <w:t>effects</w:t>
      </w:r>
      <w:proofErr w:type="gramEnd"/>
      <w:r w:rsidR="000D7DDC">
        <w:t xml:space="preserve"> </w:t>
      </w:r>
      <w:r w:rsidR="007427A7">
        <w:t>the outcome variables.</w:t>
      </w:r>
    </w:p>
    <w:p w14:paraId="48650279" w14:textId="2F93F666" w:rsidR="00010E2B" w:rsidRPr="001B4B0A" w:rsidRDefault="00BF011B" w:rsidP="00BF011B">
      <w:pPr>
        <w:jc w:val="center"/>
        <w:rPr>
          <w:b/>
          <w:bCs/>
          <w:sz w:val="20"/>
          <w:szCs w:val="20"/>
        </w:rPr>
      </w:pPr>
      <w:r w:rsidRPr="001B4B0A">
        <w:rPr>
          <w:b/>
          <w:bCs/>
          <w:sz w:val="20"/>
          <w:szCs w:val="20"/>
        </w:rPr>
        <w:t xml:space="preserve">Figure 7: </w:t>
      </w:r>
      <w:r w:rsidR="001B4B0A" w:rsidRPr="001B4B0A">
        <w:rPr>
          <w:b/>
          <w:bCs/>
          <w:sz w:val="20"/>
          <w:szCs w:val="20"/>
        </w:rPr>
        <w:t>Carbon Credit Heterogeneity</w:t>
      </w:r>
    </w:p>
    <w:p w14:paraId="28E21A32" w14:textId="4BA4E657" w:rsidR="007427A7" w:rsidRDefault="00247054" w:rsidP="00010E2B">
      <w:pPr>
        <w:jc w:val="center"/>
      </w:pPr>
      <w:r>
        <w:fldChar w:fldCharType="begin"/>
      </w:r>
      <w:r>
        <w:instrText xml:space="preserve"> INCLUDEPICTURE "http://127.0.0.1:24955/chunk_output/72847C8967822aba/CAA91035/c5otd923eldrw/00001e.png?fixed_size=1" \* MERGEFORMATINET </w:instrText>
      </w:r>
      <w:r>
        <w:fldChar w:fldCharType="separate"/>
      </w:r>
      <w:r>
        <w:rPr>
          <w:noProof/>
        </w:rPr>
        <mc:AlternateContent>
          <mc:Choice Requires="wps">
            <w:drawing>
              <wp:inline distT="0" distB="0" distL="0" distR="0" wp14:anchorId="60409B79" wp14:editId="44CE4862">
                <wp:extent cx="303530" cy="303530"/>
                <wp:effectExtent l="0" t="0" r="0" b="0"/>
                <wp:docPr id="64375960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2D7BD" id="Rectangle 2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" filled="f" stroked="f">
                <o:lock v:ext="edit" aspectratio="t"/>
                <w10:anchorlock/>
              </v:rect>
            </w:pict>
          </mc:Fallback>
        </mc:AlternateContent>
      </w:r>
      <w:r>
        <w:fldChar w:fldCharType="end"/>
      </w:r>
      <w:r w:rsidR="001C3DAE">
        <w:rPr>
          <w:noProof/>
        </w:rPr>
        <w:drawing>
          <wp:inline distT="0" distB="0" distL="0" distR="0" wp14:anchorId="102574F8" wp14:editId="0A19E791">
            <wp:extent cx="5353837" cy="3237470"/>
            <wp:effectExtent l="0" t="0" r="5715" b="1270"/>
            <wp:docPr id="144369272"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272" name="Picture 26"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4238" cy="3286089"/>
                    </a:xfrm>
                    <a:prstGeom prst="rect">
                      <a:avLst/>
                    </a:prstGeom>
                  </pic:spPr>
                </pic:pic>
              </a:graphicData>
            </a:graphic>
          </wp:inline>
        </w:drawing>
      </w:r>
    </w:p>
    <w:p w14:paraId="6EFA1F7E" w14:textId="3363B3A5" w:rsidR="00381E59" w:rsidRDefault="00381E59" w:rsidP="00B20DC9">
      <w:pPr>
        <w:jc w:val="center"/>
        <w:rPr>
          <w:noProof/>
        </w:rPr>
      </w:pPr>
    </w:p>
    <w:p w14:paraId="02D79460" w14:textId="1363159F" w:rsidR="007427A7" w:rsidRDefault="00010E2B" w:rsidP="00957233">
      <w:pPr>
        <w:rPr>
          <w:noProof/>
        </w:rPr>
      </w:pPr>
      <w:r>
        <w:rPr>
          <w:noProof/>
        </w:rPr>
        <w:lastRenderedPageBreak/>
        <w:drawing>
          <wp:inline distT="0" distB="0" distL="0" distR="0" wp14:anchorId="5B4121B8" wp14:editId="6D3A6B4C">
            <wp:extent cx="5943600" cy="1884045"/>
            <wp:effectExtent l="0" t="0" r="0" b="0"/>
            <wp:docPr id="55488453"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8453" name="Picture 27"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4F919A96" w14:textId="75F14136" w:rsidR="00957233" w:rsidRDefault="007427A7" w:rsidP="00957233">
      <w:pPr>
        <w:rPr>
          <w:noProof/>
        </w:rPr>
      </w:pPr>
      <w:r>
        <w:rPr>
          <w:noProof/>
        </w:rPr>
        <w:t xml:space="preserve">A couple of </w:t>
      </w:r>
      <w:commentRangeStart w:id="42"/>
      <w:r>
        <w:rPr>
          <w:noProof/>
        </w:rPr>
        <w:t xml:space="preserve">key results can be found from figure 7 and table 7. </w:t>
      </w:r>
      <w:commentRangeEnd w:id="42"/>
      <w:r w:rsidR="005754B9">
        <w:rPr>
          <w:rStyle w:val="CommentReference"/>
        </w:rPr>
        <w:commentReference w:id="42"/>
      </w:r>
      <w:r>
        <w:rPr>
          <w:noProof/>
        </w:rPr>
        <w:t xml:space="preserve">First, when looking at total media, </w:t>
      </w:r>
      <w:r w:rsidR="00002958">
        <w:rPr>
          <w:noProof/>
        </w:rPr>
        <w:t xml:space="preserve">not specifying carbon credit use seems </w:t>
      </w:r>
      <w:r w:rsidR="00F62811">
        <w:rPr>
          <w:noProof/>
        </w:rPr>
        <w:t xml:space="preserve">to have varying results, </w:t>
      </w:r>
      <w:r w:rsidR="005317BF">
        <w:rPr>
          <w:noProof/>
        </w:rPr>
        <w:t xml:space="preserve">however </w:t>
      </w:r>
      <w:r w:rsidR="004211E5">
        <w:rPr>
          <w:noProof/>
        </w:rPr>
        <w:t xml:space="preserve">companies that do not use carbon credits have dramatically less news articles written about them than </w:t>
      </w:r>
      <w:r w:rsidR="00B36919">
        <w:rPr>
          <w:noProof/>
        </w:rPr>
        <w:t>those that will use carbon credits</w:t>
      </w:r>
      <w:r w:rsidR="006F3F1B">
        <w:rPr>
          <w:noProof/>
        </w:rPr>
        <w:t xml:space="preserve"> (comparing the first row). </w:t>
      </w:r>
      <w:r w:rsidR="009951E9">
        <w:rPr>
          <w:noProof/>
        </w:rPr>
        <w:t>When comparing</w:t>
      </w:r>
      <w:r w:rsidR="00403590">
        <w:rPr>
          <w:noProof/>
        </w:rPr>
        <w:t xml:space="preserve"> </w:t>
      </w:r>
      <w:r w:rsidR="009951E9">
        <w:rPr>
          <w:noProof/>
        </w:rPr>
        <w:t>negative articles of those that will explicitely not use carbon credits to those that will,</w:t>
      </w:r>
      <w:r w:rsidR="00D57AF6">
        <w:rPr>
          <w:noProof/>
        </w:rPr>
        <w:t xml:space="preserve"> the most pronounced result is that companies that pledge to not use carbon credits have consistently less negative personal articles than those that pledge to use credits. </w:t>
      </w:r>
    </w:p>
    <w:p w14:paraId="2E875950" w14:textId="77777777" w:rsidR="005E1965" w:rsidRDefault="005E1965" w:rsidP="00957233">
      <w:pPr>
        <w:rPr>
          <w:noProof/>
        </w:rPr>
      </w:pPr>
    </w:p>
    <w:p w14:paraId="7FB685CB" w14:textId="6D35DE47" w:rsidR="005E1965" w:rsidRDefault="005E1965" w:rsidP="00957233">
      <w:pPr>
        <w:rPr>
          <w:b/>
          <w:bCs/>
        </w:rPr>
      </w:pPr>
      <w:r w:rsidRPr="00146D94">
        <w:rPr>
          <w:b/>
          <w:bCs/>
        </w:rPr>
        <w:t>4.</w:t>
      </w:r>
      <w:r>
        <w:rPr>
          <w:b/>
          <w:bCs/>
        </w:rPr>
        <w:t>2.2</w:t>
      </w:r>
      <w:r w:rsidRPr="00146D94">
        <w:rPr>
          <w:b/>
          <w:bCs/>
        </w:rPr>
        <w:t xml:space="preserve"> </w:t>
      </w:r>
      <w:r>
        <w:rPr>
          <w:b/>
          <w:bCs/>
        </w:rPr>
        <w:t>Interim Target Hetero</w:t>
      </w:r>
      <w:r w:rsidR="003C54D0">
        <w:rPr>
          <w:b/>
          <w:bCs/>
        </w:rPr>
        <w:t>gene</w:t>
      </w:r>
      <w:r w:rsidR="00E8502C">
        <w:rPr>
          <w:b/>
          <w:bCs/>
        </w:rPr>
        <w:t>ity</w:t>
      </w:r>
    </w:p>
    <w:p w14:paraId="17DC9376" w14:textId="77777777" w:rsidR="009002BB" w:rsidRDefault="009002BB" w:rsidP="00957233">
      <w:pPr>
        <w:rPr>
          <w:b/>
          <w:bCs/>
        </w:rPr>
      </w:pPr>
    </w:p>
    <w:p w14:paraId="3D4B79C4" w14:textId="2A0CD56A" w:rsidR="009002BB" w:rsidRPr="009002BB" w:rsidRDefault="009002BB" w:rsidP="00957233">
      <w:r>
        <w:t xml:space="preserve">I continue to analyze carbon pledge variation by </w:t>
      </w:r>
      <w:r w:rsidR="00760887">
        <w:t xml:space="preserve">testing the effect of interim targets on </w:t>
      </w:r>
      <w:r w:rsidR="003D52D7">
        <w:t xml:space="preserve">media attention. </w:t>
      </w:r>
    </w:p>
    <w:p w14:paraId="4B6B01AF" w14:textId="77777777" w:rsidR="001B4B0A" w:rsidRDefault="001B4B0A" w:rsidP="001B4B0A">
      <w:pPr>
        <w:jc w:val="center"/>
        <w:rPr>
          <w:b/>
          <w:bCs/>
          <w:sz w:val="20"/>
          <w:szCs w:val="20"/>
        </w:rPr>
      </w:pPr>
    </w:p>
    <w:p w14:paraId="49EACB23" w14:textId="5DE4B264" w:rsidR="00D57AF6" w:rsidRPr="001B4B0A" w:rsidRDefault="001B4B0A" w:rsidP="001B4B0A">
      <w:pPr>
        <w:jc w:val="center"/>
        <w:rPr>
          <w:b/>
          <w:bCs/>
          <w:sz w:val="20"/>
          <w:szCs w:val="20"/>
        </w:rPr>
      </w:pPr>
      <w:r w:rsidRPr="001B4B0A">
        <w:rPr>
          <w:b/>
          <w:bCs/>
          <w:sz w:val="20"/>
          <w:szCs w:val="20"/>
        </w:rPr>
        <w:t xml:space="preserve">Figure </w:t>
      </w:r>
      <w:r w:rsidR="005E1965">
        <w:rPr>
          <w:b/>
          <w:bCs/>
          <w:sz w:val="20"/>
          <w:szCs w:val="20"/>
        </w:rPr>
        <w:t>8</w:t>
      </w:r>
      <w:r w:rsidRPr="001B4B0A">
        <w:rPr>
          <w:b/>
          <w:bCs/>
          <w:sz w:val="20"/>
          <w:szCs w:val="20"/>
        </w:rPr>
        <w:t xml:space="preserve">: </w:t>
      </w:r>
      <w:r>
        <w:rPr>
          <w:b/>
          <w:bCs/>
          <w:sz w:val="20"/>
          <w:szCs w:val="20"/>
        </w:rPr>
        <w:t xml:space="preserve">Interim Target </w:t>
      </w:r>
      <w:r w:rsidRPr="001B4B0A">
        <w:rPr>
          <w:b/>
          <w:bCs/>
          <w:sz w:val="20"/>
          <w:szCs w:val="20"/>
        </w:rPr>
        <w:t>Heterogeneity</w:t>
      </w:r>
    </w:p>
    <w:p w14:paraId="75CDDC25" w14:textId="4236A55C" w:rsidR="00D57AF6" w:rsidRDefault="00BF011B" w:rsidP="00957233">
      <w:pPr>
        <w:rPr>
          <w:noProof/>
        </w:rPr>
      </w:pPr>
      <w:r>
        <w:rPr>
          <w:noProof/>
        </w:rPr>
        <w:drawing>
          <wp:inline distT="0" distB="0" distL="0" distR="0" wp14:anchorId="2F1F977B" wp14:editId="45728F2A">
            <wp:extent cx="5943600" cy="3253740"/>
            <wp:effectExtent l="0" t="0" r="0" b="0"/>
            <wp:docPr id="887085410" name="Picture 2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5410" name="Picture 29" descr="A group of graphs with numbe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16894BEB" w14:textId="5AB0A565" w:rsidR="00BF011B" w:rsidRDefault="00BF011B" w:rsidP="00957233">
      <w:pPr>
        <w:rPr>
          <w:noProof/>
        </w:rPr>
      </w:pPr>
      <w:r>
        <w:rPr>
          <w:noProof/>
        </w:rPr>
        <w:lastRenderedPageBreak/>
        <w:drawing>
          <wp:inline distT="0" distB="0" distL="0" distR="0" wp14:anchorId="45C5E849" wp14:editId="1E820F0D">
            <wp:extent cx="5943600" cy="1551940"/>
            <wp:effectExtent l="0" t="0" r="0" b="0"/>
            <wp:docPr id="169048604"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604" name="Picture 28"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4C7F60B3" w14:textId="77777777" w:rsidR="00100E80" w:rsidRDefault="00100E80" w:rsidP="00957233">
      <w:pPr>
        <w:rPr>
          <w:noProof/>
        </w:rPr>
      </w:pPr>
    </w:p>
    <w:p w14:paraId="2D40662C" w14:textId="074A5875" w:rsidR="000C4539" w:rsidRDefault="000C4539" w:rsidP="000C4539">
      <w:pPr>
        <w:rPr>
          <w:b/>
          <w:bCs/>
        </w:rPr>
      </w:pPr>
      <w:r w:rsidRPr="00146D94">
        <w:rPr>
          <w:b/>
          <w:bCs/>
        </w:rPr>
        <w:t>4.</w:t>
      </w:r>
      <w:r w:rsidR="006A7537">
        <w:rPr>
          <w:b/>
          <w:bCs/>
        </w:rPr>
        <w:t>4</w:t>
      </w:r>
      <w:r>
        <w:rPr>
          <w:b/>
          <w:bCs/>
        </w:rPr>
        <w:t>.3</w:t>
      </w:r>
      <w:r w:rsidRPr="00146D94">
        <w:rPr>
          <w:b/>
          <w:bCs/>
        </w:rPr>
        <w:t xml:space="preserve"> </w:t>
      </w:r>
      <w:r>
        <w:rPr>
          <w:b/>
          <w:bCs/>
        </w:rPr>
        <w:t>Complete-by Date Heterogeneity</w:t>
      </w:r>
    </w:p>
    <w:p w14:paraId="46DA6471" w14:textId="5B8CB686" w:rsidR="001A29C0" w:rsidRDefault="001A29C0" w:rsidP="001A29C0">
      <w:pPr>
        <w:jc w:val="center"/>
        <w:rPr>
          <w:b/>
          <w:bCs/>
        </w:rPr>
      </w:pPr>
      <w:r>
        <w:rPr>
          <w:b/>
          <w:bCs/>
          <w:noProof/>
        </w:rPr>
        <w:drawing>
          <wp:inline distT="0" distB="0" distL="0" distR="0" wp14:anchorId="40430EB1" wp14:editId="52045B69">
            <wp:extent cx="4662423" cy="2990032"/>
            <wp:effectExtent l="0" t="0" r="0" b="0"/>
            <wp:docPr id="1259349509" name="Picture 31" descr="A graph of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9509" name="Picture 31" descr="A graph of the same number of number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70177" cy="2995005"/>
                    </a:xfrm>
                    <a:prstGeom prst="rect">
                      <a:avLst/>
                    </a:prstGeom>
                  </pic:spPr>
                </pic:pic>
              </a:graphicData>
            </a:graphic>
          </wp:inline>
        </w:drawing>
      </w:r>
    </w:p>
    <w:p w14:paraId="2583A4D4" w14:textId="5E809A7B" w:rsidR="000C4539" w:rsidRDefault="001A29C0" w:rsidP="000C4539">
      <w:pPr>
        <w:rPr>
          <w:b/>
          <w:bCs/>
        </w:rPr>
      </w:pPr>
      <w:r>
        <w:rPr>
          <w:b/>
          <w:bCs/>
          <w:noProof/>
        </w:rPr>
        <w:drawing>
          <wp:inline distT="0" distB="0" distL="0" distR="0" wp14:anchorId="06B33A60" wp14:editId="6C8B0552">
            <wp:extent cx="5943600" cy="1501775"/>
            <wp:effectExtent l="0" t="0" r="0" b="0"/>
            <wp:docPr id="1087530684"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0684" name="Picture 30"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p>
    <w:p w14:paraId="149D825C" w14:textId="032FA4AC" w:rsidR="00100E80" w:rsidRDefault="00B8224B" w:rsidP="00A87568">
      <w:pPr>
        <w:ind w:firstLine="720"/>
        <w:rPr>
          <w:noProof/>
        </w:rPr>
      </w:pPr>
      <w:commentRangeStart w:id="43"/>
      <w:r>
        <w:rPr>
          <w:noProof/>
        </w:rPr>
        <w:t>These plots show interesting results</w:t>
      </w:r>
      <w:commentRangeEnd w:id="43"/>
      <w:r w:rsidR="00EF26C8">
        <w:rPr>
          <w:rStyle w:val="CommentReference"/>
        </w:rPr>
        <w:commentReference w:id="43"/>
      </w:r>
      <w:r>
        <w:rPr>
          <w:noProof/>
        </w:rPr>
        <w:t xml:space="preserve">. First, </w:t>
      </w:r>
      <w:r w:rsidR="003F2CA1">
        <w:rPr>
          <w:noProof/>
        </w:rPr>
        <w:t xml:space="preserve">companies that make carbon pledges </w:t>
      </w:r>
      <w:r w:rsidR="00E6218B">
        <w:rPr>
          <w:noProof/>
        </w:rPr>
        <w:t xml:space="preserve">with complete by dates </w:t>
      </w:r>
      <w:r w:rsidR="003F2CA1">
        <w:rPr>
          <w:noProof/>
        </w:rPr>
        <w:t>before 2035 receive more total news articles after making a pledg</w:t>
      </w:r>
      <w:r w:rsidR="00E6218B">
        <w:rPr>
          <w:noProof/>
        </w:rPr>
        <w:t xml:space="preserve">e than </w:t>
      </w:r>
      <w:r w:rsidR="009A646C">
        <w:rPr>
          <w:noProof/>
        </w:rPr>
        <w:t xml:space="preserve">those that have further distances. This makes sense theoretically, as those that have nearby deadlines have to change faster, resulting in more headlines on their plans. </w:t>
      </w:r>
    </w:p>
    <w:p w14:paraId="365B6203" w14:textId="6ACBE7D3" w:rsidR="00A87568" w:rsidRDefault="00A87568" w:rsidP="00957233">
      <w:pPr>
        <w:rPr>
          <w:noProof/>
        </w:rPr>
      </w:pPr>
      <w:r>
        <w:rPr>
          <w:noProof/>
        </w:rPr>
        <w:tab/>
      </w:r>
    </w:p>
    <w:p w14:paraId="56498A94" w14:textId="1A38B27E" w:rsidR="00A87568" w:rsidRDefault="00A87568" w:rsidP="00957233">
      <w:pPr>
        <w:rPr>
          <w:noProof/>
        </w:rPr>
      </w:pPr>
      <w:r>
        <w:rPr>
          <w:noProof/>
        </w:rPr>
        <w:tab/>
        <w:t xml:space="preserve">Secondly, </w:t>
      </w:r>
      <w:r w:rsidR="00C66AE7">
        <w:rPr>
          <w:noProof/>
        </w:rPr>
        <w:t>those that pledge for earlier deadlines have negative trends of negative business articles after pledging, while</w:t>
      </w:r>
      <w:r w:rsidR="00187BD9">
        <w:rPr>
          <w:noProof/>
        </w:rPr>
        <w:t xml:space="preserve"> the later deadlines have positve trends. This could be because </w:t>
      </w:r>
      <w:r w:rsidR="00C01C01">
        <w:rPr>
          <w:noProof/>
        </w:rPr>
        <w:t>later deadlines are under mor</w:t>
      </w:r>
      <w:r w:rsidR="006A244B">
        <w:rPr>
          <w:noProof/>
        </w:rPr>
        <w:t xml:space="preserve">e scrutiny </w:t>
      </w:r>
      <w:r w:rsidR="00C01C01">
        <w:rPr>
          <w:noProof/>
        </w:rPr>
        <w:t xml:space="preserve">for the reliability of their pledges. </w:t>
      </w:r>
    </w:p>
    <w:p w14:paraId="105C5905" w14:textId="77777777" w:rsidR="00C01C01" w:rsidRDefault="00C01C01" w:rsidP="00957233">
      <w:pPr>
        <w:rPr>
          <w:noProof/>
        </w:rPr>
      </w:pPr>
    </w:p>
    <w:p w14:paraId="5D23C152" w14:textId="5E338A0F" w:rsidR="00C01C01" w:rsidRDefault="00C01C01" w:rsidP="00C01C01">
      <w:pPr>
        <w:ind w:firstLine="720"/>
        <w:rPr>
          <w:noProof/>
        </w:rPr>
      </w:pPr>
      <w:r>
        <w:rPr>
          <w:noProof/>
        </w:rPr>
        <w:lastRenderedPageBreak/>
        <w:t xml:space="preserve">Lastly, </w:t>
      </w:r>
      <w:r w:rsidR="003877E3">
        <w:rPr>
          <w:noProof/>
        </w:rPr>
        <w:t xml:space="preserve">personal articles have the opposite effect where later complete by date pledging companies experience fewer negative personal articles than earlier pledgers. </w:t>
      </w:r>
      <w:r w:rsidR="00694D1A">
        <w:rPr>
          <w:noProof/>
        </w:rPr>
        <w:t xml:space="preserve">This could match the reason for the total articles, where these companies are getting less attention so </w:t>
      </w:r>
      <w:r w:rsidR="006A244B">
        <w:rPr>
          <w:noProof/>
        </w:rPr>
        <w:t xml:space="preserve">there are less articles critizing their CEOs. </w:t>
      </w:r>
    </w:p>
    <w:p w14:paraId="4A06D9B9" w14:textId="77777777" w:rsidR="006A7537" w:rsidRDefault="006A7537" w:rsidP="00C01C01">
      <w:pPr>
        <w:ind w:firstLine="720"/>
        <w:rPr>
          <w:noProof/>
        </w:rPr>
      </w:pPr>
    </w:p>
    <w:p w14:paraId="6D3CD223" w14:textId="77777777" w:rsidR="001C528F" w:rsidRDefault="006A7537" w:rsidP="006A7537">
      <w:pPr>
        <w:rPr>
          <w:b/>
          <w:bCs/>
          <w:noProof/>
        </w:rPr>
      </w:pPr>
      <w:r w:rsidRPr="001C528F">
        <w:rPr>
          <w:b/>
          <w:bCs/>
          <w:noProof/>
        </w:rPr>
        <w:t>4.4.4 Accountabiltiy effect on Media</w:t>
      </w:r>
    </w:p>
    <w:p w14:paraId="26F478A8" w14:textId="32BB18BE" w:rsidR="00E6217C" w:rsidRDefault="00E6217C" w:rsidP="006A7537">
      <w:pPr>
        <w:rPr>
          <w:b/>
          <w:bCs/>
          <w:noProof/>
        </w:rPr>
      </w:pPr>
      <w:r>
        <w:rPr>
          <w:b/>
          <w:bCs/>
          <w:noProof/>
        </w:rPr>
        <w:drawing>
          <wp:inline distT="0" distB="0" distL="0" distR="0" wp14:anchorId="4EB106AA" wp14:editId="2930DB55">
            <wp:extent cx="5842000" cy="3746500"/>
            <wp:effectExtent l="0" t="0" r="0" b="0"/>
            <wp:docPr id="1970555798" name="Picture 33" descr="A graph of a number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5798" name="Picture 33" descr="A graph of a number of grap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842000" cy="3746500"/>
                    </a:xfrm>
                    <a:prstGeom prst="rect">
                      <a:avLst/>
                    </a:prstGeom>
                  </pic:spPr>
                </pic:pic>
              </a:graphicData>
            </a:graphic>
          </wp:inline>
        </w:drawing>
      </w:r>
    </w:p>
    <w:p w14:paraId="1192A440" w14:textId="2DB3FEA5" w:rsidR="006A7537" w:rsidRPr="001C528F" w:rsidRDefault="001C528F" w:rsidP="006A7537">
      <w:pPr>
        <w:rPr>
          <w:b/>
          <w:bCs/>
          <w:noProof/>
        </w:rPr>
      </w:pPr>
      <w:r>
        <w:rPr>
          <w:b/>
          <w:bCs/>
          <w:noProof/>
        </w:rPr>
        <w:drawing>
          <wp:inline distT="0" distB="0" distL="0" distR="0" wp14:anchorId="057C48FC" wp14:editId="3DEFA5AF">
            <wp:extent cx="5943600" cy="1884680"/>
            <wp:effectExtent l="0" t="0" r="0" b="0"/>
            <wp:docPr id="259966852"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6852" name="Picture 32"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84680"/>
                    </a:xfrm>
                    <a:prstGeom prst="rect">
                      <a:avLst/>
                    </a:prstGeom>
                  </pic:spPr>
                </pic:pic>
              </a:graphicData>
            </a:graphic>
          </wp:inline>
        </w:drawing>
      </w:r>
    </w:p>
    <w:sectPr w:rsidR="006A7537" w:rsidRPr="001C528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Kyle Coombs" w:date="2025-04-09T14:59:00Z" w:initials="KC">
    <w:p w14:paraId="084AF796" w14:textId="77777777" w:rsidR="00C6687B" w:rsidRDefault="00C6687B" w:rsidP="00C6687B">
      <w:pPr>
        <w:pStyle w:val="CommentText"/>
      </w:pPr>
      <w:r>
        <w:rPr>
          <w:rStyle w:val="CommentReference"/>
        </w:rPr>
        <w:annotationRef/>
      </w:r>
      <w:r>
        <w:t xml:space="preserve">The -28.1 is relative to your baseline price. So if dollars, $28 less than what it is in period 1. </w:t>
      </w:r>
    </w:p>
  </w:comment>
  <w:comment w:id="17" w:author="Kyle Coombs" w:date="2025-04-09T15:03:00Z" w:initials="KC">
    <w:p w14:paraId="083BF38E" w14:textId="77777777" w:rsidR="00341930" w:rsidRDefault="00341930" w:rsidP="00341930">
      <w:pPr>
        <w:pStyle w:val="CommentText"/>
      </w:pPr>
      <w:r>
        <w:rPr>
          <w:rStyle w:val="CommentReference"/>
        </w:rPr>
        <w:annotationRef/>
      </w:r>
      <w:r>
        <w:t xml:space="preserve">Can you motivate why you use these? </w:t>
      </w:r>
      <w:r>
        <w:br/>
      </w:r>
      <w:r>
        <w:br/>
        <w:t>“The baseline stock effects suggest companies take on some financial risks by making climate commitments, but this may mask some heterogeneity by type of commitment. For example, a TK commitment is much more disruptive to business activity than a TK commitment and stock price responses may capture that.” Replace TKs with relevant types of activities.</w:t>
      </w:r>
      <w:r>
        <w:br/>
      </w:r>
      <w:r>
        <w:br/>
        <w:t>Then follow with “I delve deeper”</w:t>
      </w:r>
    </w:p>
  </w:comment>
  <w:comment w:id="18" w:author="Kyle Coombs" w:date="2025-04-09T15:04:00Z" w:initials="KC">
    <w:p w14:paraId="55826D97" w14:textId="77777777" w:rsidR="00A61E48" w:rsidRDefault="00A61E48" w:rsidP="00A61E48">
      <w:pPr>
        <w:pStyle w:val="CommentText"/>
      </w:pPr>
      <w:r>
        <w:rPr>
          <w:rStyle w:val="CommentReference"/>
        </w:rPr>
        <w:annotationRef/>
      </w:r>
      <w:r>
        <w:t xml:space="preserve">Feel free to axe the point estimates in the table below. The event studies are sufficient. A diff in diff with just a post indicator is a fine thing to add as a separate table – it’ll take up less space. </w:t>
      </w:r>
    </w:p>
  </w:comment>
  <w:comment w:id="19" w:author="Kyle Coombs" w:date="2025-04-09T15:07:00Z" w:initials="KC">
    <w:p w14:paraId="78C32A35" w14:textId="77777777" w:rsidR="009E1CD9" w:rsidRDefault="009E1CD9" w:rsidP="009E1CD9">
      <w:pPr>
        <w:pStyle w:val="CommentText"/>
      </w:pPr>
      <w:r>
        <w:rPr>
          <w:rStyle w:val="CommentReference"/>
        </w:rPr>
        <w:annotationRef/>
      </w:r>
      <w:r>
        <w:t>I note many figures have two dots without confidence intervals. Drop those – they’re just collinearity at work.</w:t>
      </w:r>
    </w:p>
  </w:comment>
  <w:comment w:id="20" w:author="Kyle Coombs" w:date="2025-04-09T15:04:00Z" w:initials="KC">
    <w:p w14:paraId="7A348764" w14:textId="569CF89B" w:rsidR="00EE7241" w:rsidRDefault="00EE7241" w:rsidP="00EE7241">
      <w:pPr>
        <w:pStyle w:val="CommentText"/>
      </w:pPr>
      <w:r>
        <w:rPr>
          <w:rStyle w:val="CommentReference"/>
        </w:rPr>
        <w:annotationRef/>
      </w:r>
      <w:r>
        <w:t xml:space="preserve">Maybe “suggest” – showcase makes it sound like a performance. </w:t>
      </w:r>
    </w:p>
  </w:comment>
  <w:comment w:id="21" w:author="Kyle Coombs" w:date="2025-04-09T15:06:00Z" w:initials="KC">
    <w:p w14:paraId="10F7AB5F" w14:textId="77777777" w:rsidR="00A11BE8" w:rsidRDefault="00A11BE8" w:rsidP="00A11BE8">
      <w:pPr>
        <w:pStyle w:val="CommentText"/>
      </w:pPr>
      <w:r>
        <w:rPr>
          <w:rStyle w:val="CommentReference"/>
        </w:rPr>
        <w:annotationRef/>
      </w:r>
      <w:r>
        <w:t>Is this true? The point estimates are remarkably similar. I’d argue that there is not much difference here – especially given CI overlap.</w:t>
      </w:r>
    </w:p>
  </w:comment>
  <w:comment w:id="29" w:author="Kyle Coombs" w:date="2025-04-09T15:09:00Z" w:initials="KC">
    <w:p w14:paraId="52C2B2B4" w14:textId="77777777" w:rsidR="003D004A" w:rsidRDefault="003D004A" w:rsidP="003D004A">
      <w:pPr>
        <w:pStyle w:val="CommentText"/>
      </w:pPr>
      <w:r>
        <w:rPr>
          <w:rStyle w:val="CommentReference"/>
        </w:rPr>
        <w:annotationRef/>
      </w:r>
      <w:r>
        <w:t>Arguably even with parallel pretrends it is tough to justify that nothing else would have changed, so the lack of parallel trends is okay. The lack of significance is more critical – generally try to make sure you caveat as you name results. “A large, but imprecisely estimated increase in XYZ” is language that can work for that.</w:t>
      </w:r>
    </w:p>
  </w:comment>
  <w:comment w:id="30" w:author="Kyle Coombs" w:date="2025-04-09T15:07:00Z" w:initials="KC">
    <w:p w14:paraId="122CA26C" w14:textId="641BC8EC" w:rsidR="00A11BE8" w:rsidRDefault="00A11BE8" w:rsidP="00A11BE8">
      <w:pPr>
        <w:pStyle w:val="CommentText"/>
      </w:pPr>
      <w:r>
        <w:rPr>
          <w:rStyle w:val="CommentReference"/>
        </w:rPr>
        <w:annotationRef/>
      </w:r>
      <w:r>
        <w:t>This is the most convincing (imperfect, but still solid looking) result with the no interim target group.</w:t>
      </w:r>
    </w:p>
  </w:comment>
  <w:comment w:id="31" w:author="Kyle Coombs" w:date="2025-04-09T15:07:00Z" w:initials="KC">
    <w:p w14:paraId="6A3CA3DA" w14:textId="77777777" w:rsidR="009E1CD9" w:rsidRDefault="009E1CD9" w:rsidP="009E1CD9">
      <w:pPr>
        <w:pStyle w:val="CommentText"/>
      </w:pPr>
      <w:r>
        <w:rPr>
          <w:rStyle w:val="CommentReference"/>
        </w:rPr>
        <w:annotationRef/>
      </w:r>
      <w:r>
        <w:t>Missing word?</w:t>
      </w:r>
    </w:p>
  </w:comment>
  <w:comment w:id="41" w:author="Kyle Coombs" w:date="2025-04-09T15:11:00Z" w:initials="KC">
    <w:p w14:paraId="072E141C" w14:textId="77777777" w:rsidR="005C1B3C" w:rsidRDefault="005C1B3C" w:rsidP="005C1B3C">
      <w:pPr>
        <w:pStyle w:val="CommentText"/>
      </w:pPr>
      <w:r>
        <w:rPr>
          <w:rStyle w:val="CommentReference"/>
        </w:rPr>
        <w:annotationRef/>
      </w:r>
      <w:r>
        <w:t xml:space="preserve">At this point, I’d recommend two things: (1) tossing more things in the appendix and (2) prioritizing the most critical points to discuss from the results. Media is likely a mechanism here, so you can speak about it in those terms. </w:t>
      </w:r>
    </w:p>
  </w:comment>
  <w:comment w:id="42" w:author="Kyle Coombs" w:date="2025-04-09T15:12:00Z" w:initials="KC">
    <w:p w14:paraId="064CA5D2" w14:textId="77777777" w:rsidR="005754B9" w:rsidRDefault="005754B9" w:rsidP="005754B9">
      <w:pPr>
        <w:pStyle w:val="CommentText"/>
      </w:pPr>
      <w:r>
        <w:rPr>
          <w:rStyle w:val="CommentReference"/>
        </w:rPr>
        <w:annotationRef/>
      </w:r>
      <w:r>
        <w:t>Are they key? Answer that when thinking about how much to pack into this section.</w:t>
      </w:r>
    </w:p>
  </w:comment>
  <w:comment w:id="43" w:author="Kyle Coombs" w:date="2025-04-09T15:12:00Z" w:initials="KC">
    <w:p w14:paraId="1036754F" w14:textId="77777777" w:rsidR="00EF26C8" w:rsidRDefault="00EF26C8" w:rsidP="00EF26C8">
      <w:pPr>
        <w:pStyle w:val="CommentText"/>
      </w:pPr>
      <w:r>
        <w:rPr>
          <w:rStyle w:val="CommentReference"/>
        </w:rPr>
        <w:annotationRef/>
      </w:r>
      <w:r>
        <w:t>Just get to the results. This is a placeholder sentence that buries what the interesting stuff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4AF796" w15:done="0"/>
  <w15:commentEx w15:paraId="083BF38E" w15:done="0"/>
  <w15:commentEx w15:paraId="55826D97" w15:done="0"/>
  <w15:commentEx w15:paraId="78C32A35" w15:paraIdParent="55826D97" w15:done="0"/>
  <w15:commentEx w15:paraId="7A348764" w15:done="0"/>
  <w15:commentEx w15:paraId="10F7AB5F" w15:done="0"/>
  <w15:commentEx w15:paraId="52C2B2B4" w15:done="0"/>
  <w15:commentEx w15:paraId="122CA26C" w15:done="0"/>
  <w15:commentEx w15:paraId="6A3CA3DA" w15:done="0"/>
  <w15:commentEx w15:paraId="072E141C" w15:done="0"/>
  <w15:commentEx w15:paraId="064CA5D2" w15:done="0"/>
  <w15:commentEx w15:paraId="103675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D35F17" w16cex:dateUtc="2025-04-09T18:59:00Z"/>
  <w16cex:commentExtensible w16cex:durableId="0E3D02C4" w16cex:dateUtc="2025-04-09T19:03:00Z"/>
  <w16cex:commentExtensible w16cex:durableId="55F39C80" w16cex:dateUtc="2025-04-09T19:04:00Z"/>
  <w16cex:commentExtensible w16cex:durableId="52C18545" w16cex:dateUtc="2025-04-09T19:07:00Z"/>
  <w16cex:commentExtensible w16cex:durableId="0B1DE346" w16cex:dateUtc="2025-04-09T19:04:00Z"/>
  <w16cex:commentExtensible w16cex:durableId="5F8F3FD4" w16cex:dateUtc="2025-04-09T19:06:00Z"/>
  <w16cex:commentExtensible w16cex:durableId="3F3590EF" w16cex:dateUtc="2025-04-09T19:09:00Z"/>
  <w16cex:commentExtensible w16cex:durableId="3745C784" w16cex:dateUtc="2025-04-09T19:07:00Z"/>
  <w16cex:commentExtensible w16cex:durableId="2FD9E42D" w16cex:dateUtc="2025-04-09T19:07:00Z"/>
  <w16cex:commentExtensible w16cex:durableId="03370527" w16cex:dateUtc="2025-04-09T19:11:00Z"/>
  <w16cex:commentExtensible w16cex:durableId="59C9CEEC" w16cex:dateUtc="2025-04-09T19:12:00Z"/>
  <w16cex:commentExtensible w16cex:durableId="2BF98309" w16cex:dateUtc="2025-04-09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4AF796" w16cid:durableId="21D35F17"/>
  <w16cid:commentId w16cid:paraId="083BF38E" w16cid:durableId="0E3D02C4"/>
  <w16cid:commentId w16cid:paraId="55826D97" w16cid:durableId="55F39C80"/>
  <w16cid:commentId w16cid:paraId="78C32A35" w16cid:durableId="52C18545"/>
  <w16cid:commentId w16cid:paraId="7A348764" w16cid:durableId="0B1DE346"/>
  <w16cid:commentId w16cid:paraId="10F7AB5F" w16cid:durableId="5F8F3FD4"/>
  <w16cid:commentId w16cid:paraId="52C2B2B4" w16cid:durableId="3F3590EF"/>
  <w16cid:commentId w16cid:paraId="122CA26C" w16cid:durableId="3745C784"/>
  <w16cid:commentId w16cid:paraId="6A3CA3DA" w16cid:durableId="2FD9E42D"/>
  <w16cid:commentId w16cid:paraId="072E141C" w16cid:durableId="03370527"/>
  <w16cid:commentId w16cid:paraId="064CA5D2" w16cid:durableId="59C9CEEC"/>
  <w16cid:commentId w16cid:paraId="1036754F" w16cid:durableId="2BF983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yle Coombs">
    <w15:presenceInfo w15:providerId="Windows Live" w15:userId="b2c90007c92ea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409"/>
    <w:rsid w:val="00002958"/>
    <w:rsid w:val="00010E2B"/>
    <w:rsid w:val="0001108D"/>
    <w:rsid w:val="000114A0"/>
    <w:rsid w:val="000432B7"/>
    <w:rsid w:val="000463AF"/>
    <w:rsid w:val="00050D9C"/>
    <w:rsid w:val="00052ACE"/>
    <w:rsid w:val="0006042E"/>
    <w:rsid w:val="000B68A8"/>
    <w:rsid w:val="000C0234"/>
    <w:rsid w:val="000C03AC"/>
    <w:rsid w:val="000C4539"/>
    <w:rsid w:val="000D7DDC"/>
    <w:rsid w:val="000E5F51"/>
    <w:rsid w:val="000F4FEF"/>
    <w:rsid w:val="00100E80"/>
    <w:rsid w:val="001021FD"/>
    <w:rsid w:val="0010273F"/>
    <w:rsid w:val="001262FB"/>
    <w:rsid w:val="00146D94"/>
    <w:rsid w:val="00163A3E"/>
    <w:rsid w:val="00170117"/>
    <w:rsid w:val="00182939"/>
    <w:rsid w:val="001869D9"/>
    <w:rsid w:val="00187BD9"/>
    <w:rsid w:val="00194FD1"/>
    <w:rsid w:val="001A29C0"/>
    <w:rsid w:val="001B34FA"/>
    <w:rsid w:val="001B4B0A"/>
    <w:rsid w:val="001C3DAE"/>
    <w:rsid w:val="001C4915"/>
    <w:rsid w:val="001C528F"/>
    <w:rsid w:val="001E009A"/>
    <w:rsid w:val="001E2554"/>
    <w:rsid w:val="001F5C2F"/>
    <w:rsid w:val="00215175"/>
    <w:rsid w:val="00220BDF"/>
    <w:rsid w:val="00225BCB"/>
    <w:rsid w:val="002329D2"/>
    <w:rsid w:val="0023502D"/>
    <w:rsid w:val="002419CD"/>
    <w:rsid w:val="00241E11"/>
    <w:rsid w:val="00247054"/>
    <w:rsid w:val="00277BF4"/>
    <w:rsid w:val="002936ED"/>
    <w:rsid w:val="00296655"/>
    <w:rsid w:val="002A3170"/>
    <w:rsid w:val="002A5153"/>
    <w:rsid w:val="002A5583"/>
    <w:rsid w:val="002A5F23"/>
    <w:rsid w:val="002C13BC"/>
    <w:rsid w:val="002C4769"/>
    <w:rsid w:val="002C5695"/>
    <w:rsid w:val="002C75D1"/>
    <w:rsid w:val="00304F8A"/>
    <w:rsid w:val="00341930"/>
    <w:rsid w:val="00363D5B"/>
    <w:rsid w:val="00373E8C"/>
    <w:rsid w:val="00376BC8"/>
    <w:rsid w:val="00381E59"/>
    <w:rsid w:val="00382BB2"/>
    <w:rsid w:val="003877E3"/>
    <w:rsid w:val="003C158B"/>
    <w:rsid w:val="003C54D0"/>
    <w:rsid w:val="003D004A"/>
    <w:rsid w:val="003D52D7"/>
    <w:rsid w:val="003E1150"/>
    <w:rsid w:val="003E651F"/>
    <w:rsid w:val="003F2CA1"/>
    <w:rsid w:val="0040307E"/>
    <w:rsid w:val="00403590"/>
    <w:rsid w:val="00413B56"/>
    <w:rsid w:val="004211E5"/>
    <w:rsid w:val="00423EE9"/>
    <w:rsid w:val="0043459C"/>
    <w:rsid w:val="0043514D"/>
    <w:rsid w:val="00435DE6"/>
    <w:rsid w:val="0045004C"/>
    <w:rsid w:val="00467206"/>
    <w:rsid w:val="00473631"/>
    <w:rsid w:val="0048167E"/>
    <w:rsid w:val="00481832"/>
    <w:rsid w:val="004943B6"/>
    <w:rsid w:val="00497262"/>
    <w:rsid w:val="004A02CC"/>
    <w:rsid w:val="004A04B2"/>
    <w:rsid w:val="004B601D"/>
    <w:rsid w:val="004C3DD5"/>
    <w:rsid w:val="004C66D9"/>
    <w:rsid w:val="004C7634"/>
    <w:rsid w:val="004D2F8B"/>
    <w:rsid w:val="005007CE"/>
    <w:rsid w:val="00502932"/>
    <w:rsid w:val="0051371C"/>
    <w:rsid w:val="005164C3"/>
    <w:rsid w:val="005317BF"/>
    <w:rsid w:val="005438DC"/>
    <w:rsid w:val="005460D6"/>
    <w:rsid w:val="0055140D"/>
    <w:rsid w:val="00553DA3"/>
    <w:rsid w:val="00562E4C"/>
    <w:rsid w:val="00564553"/>
    <w:rsid w:val="00566A5E"/>
    <w:rsid w:val="005710A9"/>
    <w:rsid w:val="005724FD"/>
    <w:rsid w:val="00572710"/>
    <w:rsid w:val="00572EC4"/>
    <w:rsid w:val="005744CE"/>
    <w:rsid w:val="005754B9"/>
    <w:rsid w:val="00576EA2"/>
    <w:rsid w:val="00583960"/>
    <w:rsid w:val="00584555"/>
    <w:rsid w:val="005A6107"/>
    <w:rsid w:val="005A7280"/>
    <w:rsid w:val="005A7550"/>
    <w:rsid w:val="005B1897"/>
    <w:rsid w:val="005C1B3C"/>
    <w:rsid w:val="005D6CDD"/>
    <w:rsid w:val="005D7992"/>
    <w:rsid w:val="005E1965"/>
    <w:rsid w:val="00615275"/>
    <w:rsid w:val="00627558"/>
    <w:rsid w:val="00632197"/>
    <w:rsid w:val="006475D4"/>
    <w:rsid w:val="006557AF"/>
    <w:rsid w:val="00660B31"/>
    <w:rsid w:val="00667E26"/>
    <w:rsid w:val="00682C1C"/>
    <w:rsid w:val="00694D1A"/>
    <w:rsid w:val="006A1728"/>
    <w:rsid w:val="006A244B"/>
    <w:rsid w:val="006A7537"/>
    <w:rsid w:val="006A7B15"/>
    <w:rsid w:val="006E02FE"/>
    <w:rsid w:val="006E2EED"/>
    <w:rsid w:val="006F29FA"/>
    <w:rsid w:val="006F3F1B"/>
    <w:rsid w:val="00701B22"/>
    <w:rsid w:val="007427A7"/>
    <w:rsid w:val="00745BD7"/>
    <w:rsid w:val="00745DC3"/>
    <w:rsid w:val="00751B5F"/>
    <w:rsid w:val="00760887"/>
    <w:rsid w:val="00763E3E"/>
    <w:rsid w:val="00775191"/>
    <w:rsid w:val="00782D39"/>
    <w:rsid w:val="00786FDC"/>
    <w:rsid w:val="0079435F"/>
    <w:rsid w:val="007970E9"/>
    <w:rsid w:val="007A47AD"/>
    <w:rsid w:val="007A5505"/>
    <w:rsid w:val="007D7605"/>
    <w:rsid w:val="007E27B7"/>
    <w:rsid w:val="007F4853"/>
    <w:rsid w:val="008379CC"/>
    <w:rsid w:val="00845F47"/>
    <w:rsid w:val="008616AA"/>
    <w:rsid w:val="008759F4"/>
    <w:rsid w:val="00883767"/>
    <w:rsid w:val="008A3D9A"/>
    <w:rsid w:val="008C4734"/>
    <w:rsid w:val="008F139A"/>
    <w:rsid w:val="008F2B5A"/>
    <w:rsid w:val="008F5FA7"/>
    <w:rsid w:val="009002BB"/>
    <w:rsid w:val="009003EF"/>
    <w:rsid w:val="00917EC0"/>
    <w:rsid w:val="0092028F"/>
    <w:rsid w:val="00921AE1"/>
    <w:rsid w:val="00947F60"/>
    <w:rsid w:val="00957233"/>
    <w:rsid w:val="00964E38"/>
    <w:rsid w:val="00972D5F"/>
    <w:rsid w:val="009951E9"/>
    <w:rsid w:val="009A5CB4"/>
    <w:rsid w:val="009A646C"/>
    <w:rsid w:val="009B0FD2"/>
    <w:rsid w:val="009B222E"/>
    <w:rsid w:val="009C1F4D"/>
    <w:rsid w:val="009C674E"/>
    <w:rsid w:val="009D3DEB"/>
    <w:rsid w:val="009E1CD9"/>
    <w:rsid w:val="009E7593"/>
    <w:rsid w:val="009E7D1D"/>
    <w:rsid w:val="009F57A7"/>
    <w:rsid w:val="00A0227F"/>
    <w:rsid w:val="00A0537A"/>
    <w:rsid w:val="00A11BE8"/>
    <w:rsid w:val="00A1258F"/>
    <w:rsid w:val="00A2231C"/>
    <w:rsid w:val="00A24DA6"/>
    <w:rsid w:val="00A37218"/>
    <w:rsid w:val="00A37AE4"/>
    <w:rsid w:val="00A45B4F"/>
    <w:rsid w:val="00A47151"/>
    <w:rsid w:val="00A47782"/>
    <w:rsid w:val="00A61E48"/>
    <w:rsid w:val="00A640D0"/>
    <w:rsid w:val="00A662A2"/>
    <w:rsid w:val="00A758B7"/>
    <w:rsid w:val="00A82823"/>
    <w:rsid w:val="00A87568"/>
    <w:rsid w:val="00A96285"/>
    <w:rsid w:val="00AA2284"/>
    <w:rsid w:val="00AC3BF1"/>
    <w:rsid w:val="00AD605C"/>
    <w:rsid w:val="00AE2F00"/>
    <w:rsid w:val="00AE31ED"/>
    <w:rsid w:val="00AE34DE"/>
    <w:rsid w:val="00B133AD"/>
    <w:rsid w:val="00B20DC9"/>
    <w:rsid w:val="00B366A2"/>
    <w:rsid w:val="00B36919"/>
    <w:rsid w:val="00B47505"/>
    <w:rsid w:val="00B65227"/>
    <w:rsid w:val="00B65DE4"/>
    <w:rsid w:val="00B8224B"/>
    <w:rsid w:val="00B93409"/>
    <w:rsid w:val="00BA7A8A"/>
    <w:rsid w:val="00BC54E9"/>
    <w:rsid w:val="00BE2A85"/>
    <w:rsid w:val="00BF011B"/>
    <w:rsid w:val="00C01C01"/>
    <w:rsid w:val="00C01D64"/>
    <w:rsid w:val="00C02598"/>
    <w:rsid w:val="00C04CB8"/>
    <w:rsid w:val="00C0534D"/>
    <w:rsid w:val="00C1004E"/>
    <w:rsid w:val="00C119AE"/>
    <w:rsid w:val="00C26908"/>
    <w:rsid w:val="00C27894"/>
    <w:rsid w:val="00C34EA8"/>
    <w:rsid w:val="00C65AF2"/>
    <w:rsid w:val="00C6687B"/>
    <w:rsid w:val="00C66AE7"/>
    <w:rsid w:val="00C80663"/>
    <w:rsid w:val="00C81EBB"/>
    <w:rsid w:val="00CA3D4A"/>
    <w:rsid w:val="00CC1D38"/>
    <w:rsid w:val="00CC6512"/>
    <w:rsid w:val="00CD10A6"/>
    <w:rsid w:val="00CE08A2"/>
    <w:rsid w:val="00CE14FC"/>
    <w:rsid w:val="00CE44FE"/>
    <w:rsid w:val="00CE7A73"/>
    <w:rsid w:val="00CF4FBF"/>
    <w:rsid w:val="00D047B2"/>
    <w:rsid w:val="00D10FF9"/>
    <w:rsid w:val="00D31615"/>
    <w:rsid w:val="00D342DA"/>
    <w:rsid w:val="00D458DC"/>
    <w:rsid w:val="00D46F3A"/>
    <w:rsid w:val="00D57AF6"/>
    <w:rsid w:val="00D80E54"/>
    <w:rsid w:val="00D87194"/>
    <w:rsid w:val="00D8768A"/>
    <w:rsid w:val="00DA68B6"/>
    <w:rsid w:val="00DE2B91"/>
    <w:rsid w:val="00DE4E62"/>
    <w:rsid w:val="00E2239B"/>
    <w:rsid w:val="00E25B1C"/>
    <w:rsid w:val="00E319D0"/>
    <w:rsid w:val="00E35924"/>
    <w:rsid w:val="00E55C80"/>
    <w:rsid w:val="00E5732F"/>
    <w:rsid w:val="00E60438"/>
    <w:rsid w:val="00E61F27"/>
    <w:rsid w:val="00E6217C"/>
    <w:rsid w:val="00E6218B"/>
    <w:rsid w:val="00E8502C"/>
    <w:rsid w:val="00E90F85"/>
    <w:rsid w:val="00EA4F02"/>
    <w:rsid w:val="00EB7143"/>
    <w:rsid w:val="00EC5788"/>
    <w:rsid w:val="00ED0A94"/>
    <w:rsid w:val="00ED3430"/>
    <w:rsid w:val="00EE1A45"/>
    <w:rsid w:val="00EE2B6E"/>
    <w:rsid w:val="00EE7241"/>
    <w:rsid w:val="00EF26C8"/>
    <w:rsid w:val="00F00648"/>
    <w:rsid w:val="00F130F9"/>
    <w:rsid w:val="00F33B03"/>
    <w:rsid w:val="00F407F7"/>
    <w:rsid w:val="00F47443"/>
    <w:rsid w:val="00F62811"/>
    <w:rsid w:val="00F701BE"/>
    <w:rsid w:val="00F84815"/>
    <w:rsid w:val="00F93D1B"/>
    <w:rsid w:val="00F951DC"/>
    <w:rsid w:val="00FA5485"/>
    <w:rsid w:val="00FC1179"/>
    <w:rsid w:val="00FC2D87"/>
    <w:rsid w:val="00FE6188"/>
    <w:rsid w:val="00FE6706"/>
    <w:rsid w:val="00FE7A89"/>
    <w:rsid w:val="00FF1AE1"/>
    <w:rsid w:val="00FF22B8"/>
    <w:rsid w:val="00FF5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6261F"/>
  <w15:chartTrackingRefBased/>
  <w15:docId w15:val="{184261FD-1F03-0443-BD8E-69560A788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021FD"/>
  </w:style>
  <w:style w:type="paragraph" w:styleId="Revision">
    <w:name w:val="Revision"/>
    <w:hidden/>
    <w:uiPriority w:val="99"/>
    <w:semiHidden/>
    <w:rsid w:val="00D46F3A"/>
  </w:style>
  <w:style w:type="character" w:styleId="CommentReference">
    <w:name w:val="annotation reference"/>
    <w:basedOn w:val="DefaultParagraphFont"/>
    <w:uiPriority w:val="99"/>
    <w:semiHidden/>
    <w:unhideWhenUsed/>
    <w:rsid w:val="00C6687B"/>
    <w:rPr>
      <w:sz w:val="16"/>
      <w:szCs w:val="16"/>
    </w:rPr>
  </w:style>
  <w:style w:type="paragraph" w:styleId="CommentText">
    <w:name w:val="annotation text"/>
    <w:basedOn w:val="Normal"/>
    <w:link w:val="CommentTextChar"/>
    <w:uiPriority w:val="99"/>
    <w:unhideWhenUsed/>
    <w:rsid w:val="00C6687B"/>
    <w:rPr>
      <w:sz w:val="20"/>
      <w:szCs w:val="20"/>
    </w:rPr>
  </w:style>
  <w:style w:type="character" w:customStyle="1" w:styleId="CommentTextChar">
    <w:name w:val="Comment Text Char"/>
    <w:basedOn w:val="DefaultParagraphFont"/>
    <w:link w:val="CommentText"/>
    <w:uiPriority w:val="99"/>
    <w:rsid w:val="00C6687B"/>
    <w:rPr>
      <w:sz w:val="20"/>
      <w:szCs w:val="20"/>
    </w:rPr>
  </w:style>
  <w:style w:type="paragraph" w:styleId="CommentSubject">
    <w:name w:val="annotation subject"/>
    <w:basedOn w:val="CommentText"/>
    <w:next w:val="CommentText"/>
    <w:link w:val="CommentSubjectChar"/>
    <w:uiPriority w:val="99"/>
    <w:semiHidden/>
    <w:unhideWhenUsed/>
    <w:rsid w:val="00C6687B"/>
    <w:rPr>
      <w:b/>
      <w:bCs/>
    </w:rPr>
  </w:style>
  <w:style w:type="character" w:customStyle="1" w:styleId="CommentSubjectChar">
    <w:name w:val="Comment Subject Char"/>
    <w:basedOn w:val="CommentTextChar"/>
    <w:link w:val="CommentSubject"/>
    <w:uiPriority w:val="99"/>
    <w:semiHidden/>
    <w:rsid w:val="00C668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B1DC1-9744-45B1-897D-CEC96A6B4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10</Pages>
  <Words>1949</Words>
  <Characters>11112</Characters>
  <Application>Microsoft Office Word</Application>
  <DocSecurity>0</DocSecurity>
  <Lines>92</Lines>
  <Paragraphs>26</Paragraphs>
  <ScaleCrop>false</ScaleCrop>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Toffel</dc:creator>
  <cp:keywords/>
  <dc:description/>
  <cp:lastModifiedBy>Kyle Coombs</cp:lastModifiedBy>
  <cp:revision>299</cp:revision>
  <dcterms:created xsi:type="dcterms:W3CDTF">2025-03-29T19:47:00Z</dcterms:created>
  <dcterms:modified xsi:type="dcterms:W3CDTF">2025-04-09T19:12:00Z</dcterms:modified>
</cp:coreProperties>
</file>